
<file path=[Content_Types].xml><?xml version="1.0" encoding="utf-8"?>
<Types xmlns="http://schemas.openxmlformats.org/package/2006/content-types">
  <Override PartName="/_rels/.rels" ContentType="application/vnd.openxmlformats-package.relationships+xml"/>
  <Override PartName="/word/fontTable.xml" ContentType="application/vnd.openxmlformats-officedocument.wordprocessingml.fontTable+xml"/>
  <Override PartName="/word/theme/theme1.xml" ContentType="application/vnd.openxmlformats-officedocument.theme+xml"/>
  <Override PartName="/word/styles.xml" ContentType="application/vnd.openxmlformats-officedocument.wordprocessingml.styles+xml"/>
  <Override PartName="/word/_rels/document.xml.rels" ContentType="application/vnd.openxmlformats-package.relationships+xml"/>
  <Override PartName="/word/settings.xml" ContentType="application/vnd.openxmlformats-officedocument.wordprocessingml.settings+xml"/>
  <Override PartName="/word/media/image175.png" ContentType="image/png"/>
  <Override PartName="/word/media/image174.png" ContentType="image/png"/>
  <Override PartName="/word/media/image173.png" ContentType="image/png"/>
  <Override PartName="/word/media/image172.png" ContentType="image/png"/>
  <Override PartName="/word/media/image171.png" ContentType="image/png"/>
  <Override PartName="/word/media/image170.png" ContentType="image/png"/>
  <Override PartName="/word/media/image168.png" ContentType="image/png"/>
  <Override PartName="/word/media/image167.png" ContentType="image/png"/>
  <Override PartName="/word/media/image166.png" ContentType="image/png"/>
  <Override PartName="/word/media/image165.png" ContentType="image/png"/>
  <Override PartName="/word/media/image164.png" ContentType="image/png"/>
  <Override PartName="/word/media/image163.png" ContentType="image/png"/>
  <Override PartName="/word/media/image162.png" ContentType="image/png"/>
  <Override PartName="/word/media/image161.png" ContentType="image/png"/>
  <Override PartName="/word/media/image160.png" ContentType="image/png"/>
  <Override PartName="/word/media/image154.png" ContentType="image/png"/>
  <Override PartName="/word/media/image153.png" ContentType="image/png"/>
  <Override PartName="/word/media/image152.png" ContentType="image/png"/>
  <Override PartName="/word/media/image151.png" ContentType="image/png"/>
  <Override PartName="/word/media/image150.png" ContentType="image/png"/>
  <Override PartName="/word/media/image148.png" ContentType="image/png"/>
  <Override PartName="/word/media/image147.png" ContentType="image/png"/>
  <Override PartName="/word/media/image146.png" ContentType="image/png"/>
  <Override PartName="/word/media/image145.png" ContentType="image/png"/>
  <Override PartName="/word/media/image144.png" ContentType="image/png"/>
  <Override PartName="/word/media/image143.png" ContentType="image/png"/>
  <Override PartName="/word/media/image142.png" ContentType="image/png"/>
  <Override PartName="/word/media/image141.png" ContentType="image/png"/>
  <Override PartName="/word/media/image140.png" ContentType="image/png"/>
  <Override PartName="/word/media/image138.png" ContentType="image/png"/>
  <Override PartName="/word/media/image137.png" ContentType="image/png"/>
  <Override PartName="/word/media/image136.png" ContentType="image/png"/>
  <Override PartName="/word/media/image135.png" ContentType="image/png"/>
  <Override PartName="/word/media/image134.png" ContentType="image/png"/>
  <Override PartName="/word/media/image133.png" ContentType="image/png"/>
  <Override PartName="/word/media/image132.png" ContentType="image/png"/>
  <Override PartName="/word/media/image131.jpeg" ContentType="image/jpeg"/>
  <Override PartName="/word/media/image169.png" ContentType="image/png"/>
  <Override PartName="/word/media/image130.jpeg" ContentType="image/jpeg"/>
  <Override PartName="/word/media/image128.png" ContentType="image/png"/>
  <Override PartName="/word/media/image125.png" ContentType="image/png"/>
  <Override PartName="/word/media/image124.png" ContentType="image/png"/>
  <Override PartName="/word/media/image123.png" ContentType="image/png"/>
  <Override PartName="/word/media/image122.png" ContentType="image/png"/>
  <Override PartName="/word/media/image121.png" ContentType="image/png"/>
  <Override PartName="/word/media/image118.png" ContentType="image/png"/>
  <Override PartName="/word/media/image127.jpeg" ContentType="image/jpeg"/>
  <Override PartName="/word/media/image117.png" ContentType="image/png"/>
  <Override PartName="/word/media/image116.png" ContentType="image/png"/>
  <Override PartName="/word/media/image115.png" ContentType="image/png"/>
  <Override PartName="/word/media/image114.png" ContentType="image/png"/>
  <Override PartName="/word/media/image113.png" ContentType="image/png"/>
  <Override PartName="/word/media/image112.png" ContentType="image/png"/>
  <Override PartName="/word/media/image111.png" ContentType="image/png"/>
  <Override PartName="/word/media/image110.png" ContentType="image/png"/>
  <Override PartName="/word/media/image108.png" ContentType="image/png"/>
  <Override PartName="/word/media/image126.jpeg" ContentType="image/jpeg"/>
  <Override PartName="/word/media/image107.png" ContentType="image/png"/>
  <Override PartName="/word/media/image106.png" ContentType="image/png"/>
  <Override PartName="/word/media/image105.png" ContentType="image/png"/>
  <Override PartName="/word/media/image104.png" ContentType="image/png"/>
  <Override PartName="/word/media/image99.png" ContentType="image/png"/>
  <Override PartName="/word/media/image103.png" ContentType="image/png"/>
  <Override PartName="/word/media/image98.png" ContentType="image/png"/>
  <Override PartName="/word/media/image102.png" ContentType="image/png"/>
  <Override PartName="/word/media/image97.png" ContentType="image/png"/>
  <Override PartName="/word/media/image46.png" ContentType="image/png"/>
  <Override PartName="/word/media/image45.png" ContentType="image/png"/>
  <Override PartName="/word/media/image44.png" ContentType="image/png"/>
  <Override PartName="/word/media/image43.png" ContentType="image/png"/>
  <Override PartName="/word/media/image42.png" ContentType="image/png"/>
  <Override PartName="/word/media/image48.jpeg" ContentType="image/jpeg"/>
  <Override PartName="/word/media/image41.png" ContentType="image/png"/>
  <Override PartName="/word/media/image109.png" ContentType="image/png"/>
  <Override PartName="/word/media/image40.png" ContentType="image/png"/>
  <Override PartName="/word/media/image35.png" ContentType="image/png"/>
  <Override PartName="/word/media/image34.png" ContentType="image/png"/>
  <Override PartName="/word/media/image33.png" ContentType="image/png"/>
  <Override PartName="/word/media/image32.png" ContentType="image/png"/>
  <Override PartName="/word/media/image47.jpeg" ContentType="image/jpeg"/>
  <Override PartName="/word/media/image31.png" ContentType="image/png"/>
  <Override PartName="/word/media/image30.png" ContentType="image/png"/>
  <Override PartName="/word/media/image89.png" ContentType="image/png"/>
  <Override PartName="/word/media/image29.png" ContentType="image/png"/>
  <Override PartName="/word/media/image28.png" ContentType="image/png"/>
  <Override PartName="/word/media/image27.png" ContentType="image/png"/>
  <Override PartName="/word/media/image26.png" ContentType="image/png"/>
  <Override PartName="/word/media/image25.png" ContentType="image/png"/>
  <Override PartName="/word/media/image24.png" ContentType="image/png"/>
  <Override PartName="/word/media/image59.png" ContentType="image/png"/>
  <Override PartName="/word/media/image10.png" ContentType="image/png"/>
  <Override PartName="/word/media/image69.png" ContentType="image/png"/>
  <Override PartName="/word/media/image23.png" ContentType="image/png"/>
  <Override PartName="/word/media/image58.png" ContentType="image/png"/>
  <Override PartName="/word/media/image37.png" ContentType="image/png"/>
  <Override PartName="/word/media/image156.png" ContentType="image/png"/>
  <Override PartName="/word/media/image2.png" ContentType="image/png"/>
  <Override PartName="/word/media/image52.png" ContentType="image/png"/>
  <Override PartName="/word/media/image22.png" ContentType="image/png"/>
  <Override PartName="/word/media/image120.jpeg" ContentType="image/jpeg"/>
  <Override PartName="/word/media/image36.png" ContentType="image/png"/>
  <Override PartName="/word/media/image155.png" ContentType="image/png"/>
  <Override PartName="/word/media/image1.png" ContentType="image/png"/>
  <Override PartName="/word/media/image6.jpeg" ContentType="image/jpeg"/>
  <Override PartName="/word/media/image51.png" ContentType="image/png"/>
  <Override PartName="/word/media/image21.png" ContentType="image/png"/>
  <Override PartName="/word/media/image38.png" ContentType="image/png"/>
  <Override PartName="/word/media/image157.png" ContentType="image/png"/>
  <Override PartName="/word/media/image3.png" ContentType="image/png"/>
  <Override PartName="/word/media/image53.png" ContentType="image/png"/>
  <Override PartName="/word/media/image12.png" ContentType="image/png"/>
  <Override PartName="/word/media/image39.png" ContentType="image/png"/>
  <Override PartName="/word/media/image158.png" ContentType="image/png"/>
  <Override PartName="/word/media/image4.png" ContentType="image/png"/>
  <Override PartName="/word/media/image54.png" ContentType="image/png"/>
  <Override PartName="/word/media/image11.png" ContentType="image/png"/>
  <Override PartName="/word/media/image13.png" ContentType="image/png"/>
  <Override PartName="/word/media/image14.png" ContentType="image/png"/>
  <Override PartName="/word/media/image68.png" ContentType="image/png"/>
  <Override PartName="/word/media/image15.png" ContentType="image/png"/>
  <Override PartName="/word/media/image16.png" ContentType="image/png"/>
  <Override PartName="/word/media/image91.png" ContentType="image/png"/>
  <Override PartName="/word/media/image17.png" ContentType="image/png"/>
  <Override PartName="/word/media/image92.png" ContentType="image/png"/>
  <Override PartName="/word/media/image18.png" ContentType="image/png"/>
  <Override PartName="/word/media/image8.png" ContentType="image/png"/>
  <Override PartName="/word/media/image93.png" ContentType="image/png"/>
  <Override PartName="/word/media/image19.png" ContentType="image/png"/>
  <Override PartName="/word/media/image9.png" ContentType="image/png"/>
  <Override PartName="/word/media/image94.png" ContentType="image/png"/>
  <Override PartName="/word/media/image159.png" ContentType="image/png"/>
  <Override PartName="/word/media/image90.png" ContentType="image/png"/>
  <Override PartName="/word/media/image5.png" ContentType="image/png"/>
  <Override PartName="/word/media/image55.png" ContentType="image/png"/>
  <Override PartName="/word/media/image20.png" ContentType="image/png"/>
  <Override PartName="/word/media/image79.png" ContentType="image/png"/>
  <Override PartName="/word/media/image49.png" ContentType="image/png"/>
  <Override PartName="/word/media/image119.png" ContentType="image/png"/>
  <Override PartName="/word/media/image50.png" ContentType="image/png"/>
  <Override PartName="/word/media/image56.png" ContentType="image/png"/>
  <Override PartName="/word/media/image57.png" ContentType="image/png"/>
  <Override PartName="/word/media/image129.png" ContentType="image/png"/>
  <Override PartName="/word/media/image60.png" ContentType="image/png"/>
  <Override PartName="/word/media/image7.jpeg" ContentType="image/jpeg"/>
  <Override PartName="/word/media/image61.png" ContentType="image/png"/>
  <Override PartName="/word/media/image62.png" ContentType="image/png"/>
  <Override PartName="/word/media/image63.png" ContentType="image/png"/>
  <Override PartName="/word/media/image64.png" ContentType="image/png"/>
  <Override PartName="/word/media/image65.png" ContentType="image/png"/>
  <Override PartName="/word/media/image66.png" ContentType="image/png"/>
  <Override PartName="/word/media/image67.png" ContentType="image/png"/>
  <Override PartName="/word/media/image139.png" ContentType="image/png"/>
  <Override PartName="/word/media/image70.png" ContentType="image/png"/>
  <Override PartName="/word/media/image71.png" ContentType="image/png"/>
  <Override PartName="/word/media/image72.png" ContentType="image/png"/>
  <Override PartName="/word/media/image73.png" ContentType="image/png"/>
  <Override PartName="/word/media/image74.png" ContentType="image/png"/>
  <Override PartName="/word/media/image75.png" ContentType="image/png"/>
  <Override PartName="/word/media/image76.png" ContentType="image/png"/>
  <Override PartName="/word/media/image77.png" ContentType="image/png"/>
  <Override PartName="/word/media/image78.png" ContentType="image/png"/>
  <Override PartName="/word/media/image149.png" ContentType="image/png"/>
  <Override PartName="/word/media/image80.png" ContentType="image/png"/>
  <Override PartName="/word/media/image81.png" ContentType="image/png"/>
  <Override PartName="/word/media/image82.png" ContentType="image/png"/>
  <Override PartName="/word/media/image83.png" ContentType="image/png"/>
  <Override PartName="/word/media/image84.png" ContentType="image/png"/>
  <Override PartName="/word/media/image85.png" ContentType="image/png"/>
  <Override PartName="/word/media/image86.png" ContentType="image/png"/>
  <Override PartName="/word/media/image87.png" ContentType="image/png"/>
  <Override PartName="/word/media/image88.png" ContentType="image/png"/>
  <Override PartName="/word/media/image100.png" ContentType="image/png"/>
  <Override PartName="/word/media/image95.png" ContentType="image/png"/>
  <Override PartName="/word/media/image101.png" ContentType="image/png"/>
  <Override PartName="/word/media/image96.png" ContentType="image/png"/>
  <Override PartName="/word/document.xml" ContentType="application/vnd.openxmlformats-officedocument.wordprocessingml.document.main+xml"/>
  <Override PartName="/word/numbering.xml" ContentType="application/vnd.openxmlformats-officedocument.wordprocessingml.numbering+xml"/>
  <Override PartName="/customXml/_rels/item1.xml.rels" ContentType="application/vnd.openxmlformats-package.relationships+xml"/>
  <Override PartName="/customXml/itemProps1.xml" ContentType="application/vnd.openxmlformats-officedocument.customXmlProperties+xml"/>
  <Override PartName="/customXml/item1.xml" ContentType="application/xml"/>
  <Override PartName="/docProps/custom.xml" ContentType="application/vnd.openxmlformats-officedocument.custom-properties+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rPr/>
      </w:pPr>
      <w:r>
        <w:rPr>
          <w:lang w:val="en-US" w:eastAsia="zh-CN"/>
        </w:rPr>
        <w:t>2017.8.25</w:t>
      </w:r>
    </w:p>
    <w:p>
      <w:pPr>
        <w:pStyle w:val="Normal"/>
        <w:rPr/>
      </w:pPr>
      <w:r>
        <w:rPr>
          <w:lang w:val="en-US" w:eastAsia="zh-CN"/>
        </w:rPr>
        <w:t>经过大半天的折腾，终于搞定了</w:t>
      </w:r>
      <w:r>
        <w:rPr>
          <w:lang w:val="en-US" w:eastAsia="zh-CN"/>
        </w:rPr>
        <w:t>ubuntu16.0</w:t>
      </w:r>
      <w:r>
        <w:rPr>
          <w:lang w:val="en-US" w:eastAsia="zh-CN"/>
        </w:rPr>
        <w:t>的有限网络上网问题了，靠还是</w:t>
      </w:r>
      <w:r>
        <w:rPr>
          <w:lang w:val="en-US" w:eastAsia="zh-CN"/>
        </w:rPr>
        <w:t>google</w:t>
      </w:r>
      <w:r>
        <w:rPr>
          <w:lang w:val="en-US" w:eastAsia="zh-CN"/>
        </w:rPr>
        <w:t>给力，昨天折腾太久了，思路不太对，并不是</w:t>
      </w:r>
      <w:r>
        <w:rPr>
          <w:lang w:val="en-US" w:eastAsia="zh-CN"/>
        </w:rPr>
        <w:t>ip</w:t>
      </w:r>
      <w:r>
        <w:rPr>
          <w:lang w:val="en-US" w:eastAsia="zh-CN"/>
        </w:rPr>
        <w:t>配置，或者路由器的问题，也不是防火墙，而是</w:t>
      </w:r>
      <w:r>
        <w:rPr>
          <w:lang w:val="en-US" w:eastAsia="zh-CN"/>
        </w:rPr>
        <w:t>ubuntu</w:t>
      </w:r>
      <w:r>
        <w:rPr>
          <w:lang w:val="en-US" w:eastAsia="zh-CN"/>
        </w:rPr>
        <w:t>自身的驱动问题。。驱动不完全导致的。。。太你妈坑了啊。这个。。。还是</w:t>
      </w:r>
      <w:r>
        <w:rPr>
          <w:lang w:val="en-US" w:eastAsia="zh-CN"/>
        </w:rPr>
        <w:t>google</w:t>
      </w:r>
      <w:r>
        <w:rPr>
          <w:lang w:val="en-US" w:eastAsia="zh-CN"/>
        </w:rPr>
        <w:t>到了，这是别人给出的答案，确实安装了这两个包之后就可用了，牛逼极了！！！</w:t>
      </w:r>
    </w:p>
    <w:p>
      <w:pPr>
        <w:pStyle w:val="Normal"/>
        <w:rPr>
          <w:lang w:val="en-US" w:eastAsia="zh-CN"/>
        </w:rPr>
      </w:pPr>
      <w:r>
        <w:rPr/>
        <w:drawing>
          <wp:anchor behindDoc="0" distT="0" distB="0" distL="0" distR="0" simplePos="0" locked="0" layoutInCell="1" allowOverlap="1" relativeHeight="185">
            <wp:simplePos x="0" y="0"/>
            <wp:positionH relativeFrom="column">
              <wp:align>center</wp:align>
            </wp:positionH>
            <wp:positionV relativeFrom="paragraph">
              <wp:posOffset>635</wp:posOffset>
            </wp:positionV>
            <wp:extent cx="5274310" cy="2052955"/>
            <wp:effectExtent l="0" t="0" r="0" b="0"/>
            <wp:wrapSquare wrapText="largest"/>
            <wp:docPr id="1" name="图像1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像125" descr=""/>
                    <pic:cNvPicPr>
                      <a:picLocks noChangeAspect="1" noChangeArrowheads="1"/>
                    </pic:cNvPicPr>
                  </pic:nvPicPr>
                  <pic:blipFill>
                    <a:blip r:embed="rId2"/>
                    <a:stretch>
                      <a:fillRect/>
                    </a:stretch>
                  </pic:blipFill>
                  <pic:spPr bwMode="auto">
                    <a:xfrm>
                      <a:off x="0" y="0"/>
                      <a:ext cx="5274310" cy="2052955"/>
                    </a:xfrm>
                    <a:prstGeom prst="rect">
                      <a:avLst/>
                    </a:prstGeom>
                  </pic:spPr>
                </pic:pic>
              </a:graphicData>
            </a:graphic>
          </wp:anchor>
        </w:drawing>
      </w:r>
    </w:p>
    <w:p>
      <w:pPr>
        <w:pStyle w:val="Normal"/>
        <w:rPr>
          <w:lang w:val="en-US" w:eastAsia="zh-CN"/>
        </w:rPr>
      </w:pPr>
      <w:r>
        <w:rPr>
          <w:lang w:val="en-US" w:eastAsia="zh-CN"/>
        </w:rPr>
        <w:t>有趣的</w:t>
      </w:r>
      <w:r>
        <w:rPr>
          <w:lang w:val="en-US" w:eastAsia="zh-CN"/>
        </w:rPr>
        <w:t>Linux</w:t>
      </w:r>
      <w:r>
        <w:rPr>
          <w:lang w:val="en-US" w:eastAsia="zh-CN"/>
        </w:rPr>
        <w:t>小命令，说实话，很酷，但是没什么卵用。。。。呵呵呵</w:t>
      </w:r>
    </w:p>
    <w:p>
      <w:pPr>
        <w:pStyle w:val="Normal"/>
        <w:rPr/>
      </w:pPr>
      <w:hyperlink r:id="rId3">
        <w:r>
          <w:rPr>
            <w:rStyle w:val="Internet"/>
            <w:lang w:val="en-US" w:eastAsia="zh-CN"/>
          </w:rPr>
          <w:t>http://os.51cto.com/art/201312/424971.htm</w:t>
        </w:r>
      </w:hyperlink>
    </w:p>
    <w:p>
      <w:pPr>
        <w:pStyle w:val="Normal"/>
        <w:rPr>
          <w:lang w:val="en-US" w:eastAsia="zh-CN"/>
        </w:rPr>
      </w:pPr>
      <w:r>
        <w:rPr>
          <w:lang w:val="en-US" w:eastAsia="zh-CN"/>
        </w:rPr>
      </w:r>
    </w:p>
    <w:p>
      <w:pPr>
        <w:pStyle w:val="Normal"/>
        <w:rPr>
          <w:lang w:val="en-US" w:eastAsia="zh-CN"/>
        </w:rPr>
      </w:pPr>
      <w:r>
        <w:rPr>
          <w:lang w:val="en-US" w:eastAsia="zh-CN"/>
        </w:rPr>
        <w:t>shell</w:t>
      </w:r>
      <w:r>
        <w:rPr>
          <w:lang w:val="en-US" w:eastAsia="zh-CN"/>
        </w:rPr>
        <w:t>里面居然还有一系列的使用命令，，以前真不知道，这下又提升效率了</w:t>
      </w:r>
    </w:p>
    <w:p>
      <w:pPr>
        <w:pStyle w:val="Normal"/>
        <w:rPr>
          <w:lang w:val="en-US" w:eastAsia="zh-CN"/>
        </w:rPr>
      </w:pPr>
      <w:r>
        <w:rPr/>
        <w:drawing>
          <wp:inline distT="0" distB="15875" distL="0" distR="18415">
            <wp:extent cx="3315335" cy="2974975"/>
            <wp:effectExtent l="0" t="0" r="0" b="0"/>
            <wp:docPr id="2" name="图片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3" descr=""/>
                    <pic:cNvPicPr>
                      <a:picLocks noChangeAspect="1" noChangeArrowheads="1"/>
                    </pic:cNvPicPr>
                  </pic:nvPicPr>
                  <pic:blipFill>
                    <a:blip r:embed="rId4"/>
                    <a:stretch>
                      <a:fillRect/>
                    </a:stretch>
                  </pic:blipFill>
                  <pic:spPr bwMode="auto">
                    <a:xfrm>
                      <a:off x="0" y="0"/>
                      <a:ext cx="3315335" cy="2974975"/>
                    </a:xfrm>
                    <a:prstGeom prst="rect">
                      <a:avLst/>
                    </a:prstGeom>
                  </pic:spPr>
                </pic:pic>
              </a:graphicData>
            </a:graphic>
          </wp:inline>
        </w:drawing>
      </w:r>
    </w:p>
    <w:p>
      <w:pPr>
        <w:pStyle w:val="Normal"/>
        <w:rPr>
          <w:lang w:val="en-US" w:eastAsia="zh-CN"/>
        </w:rPr>
      </w:pPr>
      <w:r>
        <w:rPr>
          <w:lang w:val="en-US" w:eastAsia="zh-CN"/>
        </w:rPr>
        <w:t>居然还有这个</w:t>
      </w:r>
      <w:r>
        <w:rPr>
          <w:lang w:val="en-US" w:eastAsia="zh-CN"/>
        </w:rPr>
        <w:t>xeyes</w:t>
      </w:r>
      <w:r>
        <w:rPr>
          <w:lang w:val="en-US" w:eastAsia="zh-CN"/>
        </w:rPr>
        <w:t>命令，碉堡了。。以前真不知道。。。</w:t>
      </w:r>
    </w:p>
    <w:p>
      <w:pPr>
        <w:pStyle w:val="Normal"/>
        <w:rPr>
          <w:lang w:val="en-US" w:eastAsia="zh-CN"/>
        </w:rPr>
      </w:pPr>
      <w:r>
        <w:rPr/>
        <w:drawing>
          <wp:inline distT="0" distB="13970" distL="0" distR="8890">
            <wp:extent cx="5267960" cy="2614930"/>
            <wp:effectExtent l="0" t="0" r="0" b="0"/>
            <wp:docPr id="3" name="图片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descr=""/>
                    <pic:cNvPicPr>
                      <a:picLocks noChangeAspect="1" noChangeArrowheads="1"/>
                    </pic:cNvPicPr>
                  </pic:nvPicPr>
                  <pic:blipFill>
                    <a:blip r:embed="rId5"/>
                    <a:stretch>
                      <a:fillRect/>
                    </a:stretch>
                  </pic:blipFill>
                  <pic:spPr bwMode="auto">
                    <a:xfrm>
                      <a:off x="0" y="0"/>
                      <a:ext cx="5267960" cy="2614930"/>
                    </a:xfrm>
                    <a:prstGeom prst="rect">
                      <a:avLst/>
                    </a:prstGeom>
                  </pic:spPr>
                </pic:pic>
              </a:graphicData>
            </a:graphic>
          </wp:inline>
        </w:drawing>
      </w:r>
    </w:p>
    <w:p>
      <w:pPr>
        <w:pStyle w:val="Normal"/>
        <w:rPr>
          <w:lang w:val="en-US" w:eastAsia="zh-CN"/>
        </w:rPr>
      </w:pPr>
      <w:r>
        <w:rPr>
          <w:lang w:val="en-US" w:eastAsia="zh-CN"/>
        </w:rPr>
        <w:t>#</w:t>
      </w:r>
      <w:r>
        <w:rPr>
          <w:lang w:val="en-US" w:eastAsia="zh-CN"/>
        </w:rPr>
        <w:t>这个教程有一系列全面而实用的教程</w:t>
      </w:r>
      <w:r>
        <w:rPr>
          <w:lang w:val="en-US" w:eastAsia="zh-CN"/>
        </w:rPr>
        <w:t>(linux,git,vim</w:t>
      </w:r>
      <w:r>
        <w:rPr>
          <w:lang w:val="en-US" w:eastAsia="zh-CN"/>
        </w:rPr>
        <w:t>等等等</w:t>
      </w:r>
      <w:r>
        <w:rPr>
          <w:lang w:val="en-US" w:eastAsia="zh-CN"/>
        </w:rPr>
        <w:t>)</w:t>
      </w:r>
      <w:r>
        <w:rPr>
          <w:lang w:val="en-US" w:eastAsia="zh-CN"/>
        </w:rPr>
        <w:t>，真尼玛给力</w:t>
      </w:r>
      <w:r>
        <w:rPr>
          <w:lang w:val="en-US" w:eastAsia="zh-CN"/>
        </w:rPr>
        <w:t>,</w:t>
      </w:r>
      <w:r>
        <w:rPr>
          <w:lang w:val="en-US" w:eastAsia="zh-CN"/>
        </w:rPr>
        <w:t>我尝试了一下，基础</w:t>
      </w:r>
      <w:r>
        <w:rPr>
          <w:lang w:val="en-US" w:eastAsia="zh-CN"/>
        </w:rPr>
        <w:t>linux</w:t>
      </w:r>
      <w:r>
        <w:rPr>
          <w:lang w:val="en-US" w:eastAsia="zh-CN"/>
        </w:rPr>
        <w:t>教程，依然学到很多东西，很多有趣的命令</w:t>
      </w:r>
    </w:p>
    <w:p>
      <w:pPr>
        <w:pStyle w:val="Normal"/>
        <w:rPr>
          <w:lang w:val="en-US" w:eastAsia="zh-CN"/>
        </w:rPr>
      </w:pPr>
      <w:r>
        <w:rPr>
          <w:lang w:val="en-US" w:eastAsia="zh-CN"/>
        </w:rPr>
        <w:t>实验楼的这个</w:t>
      </w:r>
      <w:r>
        <w:rPr>
          <w:lang w:val="en-US" w:eastAsia="zh-CN"/>
        </w:rPr>
        <w:t>ros</w:t>
      </w:r>
      <w:r>
        <w:rPr>
          <w:lang w:val="en-US" w:eastAsia="zh-CN"/>
        </w:rPr>
        <w:t>教程真是牛逼，给力啊，及时！正是我需要的东西啊，缘分啊</w:t>
      </w:r>
    </w:p>
    <w:p>
      <w:pPr>
        <w:pStyle w:val="Normal"/>
        <w:rPr/>
      </w:pPr>
      <w:hyperlink r:id="rId6">
        <w:r>
          <w:rPr>
            <w:rStyle w:val="Internet"/>
            <w:lang w:val="en-US" w:eastAsia="zh-CN"/>
          </w:rPr>
          <w:t>https://www.shiyanlou.com/courses/854/labs/3096/document</w:t>
        </w:r>
      </w:hyperlink>
    </w:p>
    <w:p>
      <w:pPr>
        <w:pStyle w:val="Normal"/>
        <w:rPr>
          <w:lang w:val="en-US" w:eastAsia="zh-CN"/>
        </w:rPr>
      </w:pPr>
      <w:r>
        <w:rPr>
          <w:lang w:val="en-US" w:eastAsia="zh-CN"/>
        </w:rPr>
      </w:r>
    </w:p>
    <w:p>
      <w:pPr>
        <w:pStyle w:val="Normal"/>
        <w:rPr>
          <w:lang w:val="en-US" w:eastAsia="zh-CN"/>
        </w:rPr>
      </w:pPr>
      <w:r>
        <w:rPr>
          <w:lang w:val="en-US" w:eastAsia="zh-CN"/>
        </w:rPr>
        <w:t>tail</w:t>
      </w:r>
      <w:r>
        <w:rPr>
          <w:lang w:val="en-US" w:eastAsia="zh-CN"/>
        </w:rPr>
        <w:t>命令配合</w:t>
      </w:r>
      <w:r>
        <w:rPr>
          <w:lang w:val="en-US" w:eastAsia="zh-CN"/>
        </w:rPr>
        <w:t>-f</w:t>
      </w:r>
      <w:r>
        <w:rPr>
          <w:lang w:val="en-US" w:eastAsia="zh-CN"/>
        </w:rPr>
        <w:t>参数很牛逼，可是实时的查看日志</w:t>
      </w:r>
    </w:p>
    <w:p>
      <w:pPr>
        <w:pStyle w:val="Normal"/>
        <w:rPr>
          <w:lang w:val="en-US" w:eastAsia="zh-CN"/>
        </w:rPr>
      </w:pPr>
      <w:r>
        <w:rPr/>
        <w:drawing>
          <wp:inline distT="0" distB="1270" distL="0" distR="4445">
            <wp:extent cx="4510405" cy="2722880"/>
            <wp:effectExtent l="0" t="0" r="0" b="0"/>
            <wp:docPr id="4" name="图片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descr=""/>
                    <pic:cNvPicPr>
                      <a:picLocks noChangeAspect="1" noChangeArrowheads="1"/>
                    </pic:cNvPicPr>
                  </pic:nvPicPr>
                  <pic:blipFill>
                    <a:blip r:embed="rId7"/>
                    <a:stretch>
                      <a:fillRect/>
                    </a:stretch>
                  </pic:blipFill>
                  <pic:spPr bwMode="auto">
                    <a:xfrm>
                      <a:off x="0" y="0"/>
                      <a:ext cx="4510405" cy="2722880"/>
                    </a:xfrm>
                    <a:prstGeom prst="rect">
                      <a:avLst/>
                    </a:prstGeom>
                  </pic:spPr>
                </pic:pic>
              </a:graphicData>
            </a:graphic>
          </wp:inline>
        </w:drawing>
      </w:r>
    </w:p>
    <w:p>
      <w:pPr>
        <w:pStyle w:val="Normal"/>
        <w:rPr>
          <w:lang w:val="en-US" w:eastAsia="zh-CN"/>
        </w:rPr>
      </w:pPr>
      <w:r>
        <w:rPr>
          <w:lang w:val="en-US" w:eastAsia="zh-CN"/>
        </w:rPr>
      </w:r>
    </w:p>
    <w:p>
      <w:pPr>
        <w:pStyle w:val="Normal"/>
        <w:rPr>
          <w:lang w:val="en-US" w:eastAsia="zh-CN"/>
        </w:rPr>
      </w:pPr>
      <w:r>
        <w:rPr>
          <w:lang w:val="en-US" w:eastAsia="zh-CN"/>
        </w:rPr>
        <w:t>原来</w:t>
      </w:r>
      <w:r>
        <w:rPr>
          <w:lang w:val="en-US" w:eastAsia="zh-CN"/>
        </w:rPr>
        <w:t>Ubuntu</w:t>
      </w:r>
      <w:r>
        <w:rPr>
          <w:lang w:val="en-US" w:eastAsia="zh-CN"/>
        </w:rPr>
        <w:t>里面的</w:t>
      </w:r>
      <w:r>
        <w:rPr>
          <w:lang w:val="en-US" w:eastAsia="zh-CN"/>
        </w:rPr>
        <w:t>vim</w:t>
      </w:r>
      <w:r>
        <w:rPr>
          <w:lang w:val="en-US" w:eastAsia="zh-CN"/>
        </w:rPr>
        <w:t>的配置在</w:t>
      </w:r>
      <w:r>
        <w:rPr>
          <w:lang w:val="en-US" w:eastAsia="zh-CN"/>
        </w:rPr>
        <w:t>/etc/vim/vimrc</w:t>
      </w:r>
      <w:r>
        <w:rPr>
          <w:lang w:val="en-US" w:eastAsia="zh-CN"/>
        </w:rPr>
        <w:t>这个文件里面配置，或者在</w:t>
      </w:r>
      <w:r>
        <w:rPr>
          <w:lang w:val="en-US" w:eastAsia="zh-CN"/>
        </w:rPr>
        <w:t>/root</w:t>
      </w:r>
      <w:r>
        <w:rPr>
          <w:lang w:val="en-US" w:eastAsia="zh-CN"/>
        </w:rPr>
        <w:t>目录下配置</w:t>
      </w:r>
      <w:r>
        <w:rPr>
          <w:lang w:val="en-US" w:eastAsia="zh-CN"/>
        </w:rPr>
        <w:t>.vimrc</w:t>
      </w:r>
      <w:r>
        <w:rPr>
          <w:lang w:val="en-US" w:eastAsia="zh-CN"/>
        </w:rPr>
        <w:t>文件都是可以的</w:t>
      </w:r>
    </w:p>
    <w:p>
      <w:pPr>
        <w:pStyle w:val="Normal"/>
        <w:rPr>
          <w:lang w:val="en-US" w:eastAsia="zh-CN"/>
        </w:rPr>
      </w:pPr>
      <w:r>
        <w:rPr>
          <w:lang w:val="en-US" w:eastAsia="zh-CN"/>
        </w:rPr>
        <w:t>原来</w:t>
      </w:r>
      <w:r>
        <w:rPr>
          <w:lang w:val="en-US" w:eastAsia="zh-CN"/>
        </w:rPr>
        <w:t>Ubuntu16.04</w:t>
      </w:r>
      <w:r>
        <w:rPr>
          <w:lang w:val="en-US" w:eastAsia="zh-CN"/>
        </w:rPr>
        <w:t>的</w:t>
      </w:r>
      <w:r>
        <w:rPr>
          <w:lang w:val="en-US" w:eastAsia="zh-CN"/>
        </w:rPr>
        <w:t>ssh</w:t>
      </w:r>
      <w:r>
        <w:rPr>
          <w:lang w:val="en-US" w:eastAsia="zh-CN"/>
        </w:rPr>
        <w:t>功能是需要主动安装的，并不是天生就是自带的。。</w:t>
      </w:r>
    </w:p>
    <w:p>
      <w:pPr>
        <w:pStyle w:val="Normal"/>
        <w:rPr/>
      </w:pPr>
      <w:hyperlink r:id="rId8">
        <w:r>
          <w:rPr>
            <w:rStyle w:val="Internet"/>
            <w:lang w:val="en-US" w:eastAsia="zh-CN"/>
          </w:rPr>
          <w:t>http://blog.csdn.net/u010447234/article/details/53557795</w:t>
        </w:r>
      </w:hyperlink>
    </w:p>
    <w:p>
      <w:pPr>
        <w:pStyle w:val="Normal"/>
        <w:rPr>
          <w:lang w:val="en-US" w:eastAsia="zh-CN"/>
        </w:rPr>
      </w:pPr>
      <w:r>
        <w:rPr>
          <w:lang w:val="en-US" w:eastAsia="zh-CN"/>
        </w:rPr>
        <w:t>这个帖子讲了如何安装</w:t>
      </w:r>
      <w:r>
        <w:rPr>
          <w:lang w:val="en-US" w:eastAsia="zh-CN"/>
        </w:rPr>
        <w:t>ssh</w:t>
      </w:r>
      <w:r>
        <w:rPr>
          <w:lang w:val="en-US" w:eastAsia="zh-CN"/>
        </w:rPr>
        <w:t>服务</w:t>
      </w:r>
    </w:p>
    <w:p>
      <w:pPr>
        <w:pStyle w:val="Normal"/>
        <w:rPr>
          <w:lang w:val="en-US" w:eastAsia="zh-CN"/>
        </w:rPr>
      </w:pPr>
      <w:r>
        <w:rPr>
          <w:lang w:val="en-US" w:eastAsia="zh-CN"/>
        </w:rPr>
        <w:t>但是</w:t>
      </w:r>
      <w:r>
        <w:rPr>
          <w:lang w:val="en-US" w:eastAsia="zh-CN"/>
        </w:rPr>
        <w:t>kali</w:t>
      </w:r>
      <w:r>
        <w:rPr>
          <w:lang w:val="en-US" w:eastAsia="zh-CN"/>
        </w:rPr>
        <w:t>安装增强功能还是失败了</w:t>
      </w:r>
    </w:p>
    <w:p>
      <w:pPr>
        <w:pStyle w:val="Normal"/>
        <w:rPr/>
      </w:pPr>
      <w:hyperlink r:id="rId9">
        <w:r>
          <w:rPr>
            <w:rStyle w:val="Internet"/>
            <w:lang w:val="en-US" w:eastAsia="zh-CN"/>
          </w:rPr>
          <w:t>http://jingyan.baidu.com/article/8cdccae946b53f315413cdf0.html</w:t>
        </w:r>
      </w:hyperlink>
    </w:p>
    <w:p>
      <w:pPr>
        <w:pStyle w:val="Normal"/>
        <w:rPr>
          <w:lang w:val="en-US" w:eastAsia="zh-CN"/>
        </w:rPr>
      </w:pPr>
      <w:r>
        <w:rPr>
          <w:lang w:val="en-US" w:eastAsia="zh-CN"/>
        </w:rPr>
        <w:t>完全按照这个帖子来的，其他网友给的方法也是类似的</w:t>
      </w:r>
    </w:p>
    <w:p>
      <w:pPr>
        <w:pStyle w:val="Normal"/>
        <w:rPr>
          <w:lang w:val="en-US" w:eastAsia="zh-CN"/>
        </w:rPr>
      </w:pPr>
      <w:r>
        <w:rPr>
          <w:lang w:val="en-US" w:eastAsia="zh-CN"/>
        </w:rPr>
        <w:t>就是更新</w:t>
      </w:r>
      <w:r>
        <w:rPr>
          <w:lang w:val="en-US" w:eastAsia="zh-CN"/>
        </w:rPr>
        <w:t>header</w:t>
      </w:r>
      <w:r>
        <w:rPr>
          <w:lang w:val="en-US" w:eastAsia="zh-CN"/>
        </w:rPr>
        <w:t>不成功，没有对应版本的</w:t>
      </w:r>
      <w:r>
        <w:rPr>
          <w:lang w:val="en-US" w:eastAsia="zh-CN"/>
        </w:rPr>
        <w:t>header</w:t>
      </w:r>
    </w:p>
    <w:p>
      <w:pPr>
        <w:pStyle w:val="Normal"/>
        <w:rPr>
          <w:lang w:val="en-US" w:eastAsia="zh-CN"/>
        </w:rPr>
      </w:pPr>
      <w:r>
        <w:rPr>
          <w:lang w:val="en-US" w:eastAsia="zh-CN"/>
        </w:rPr>
        <w:t>一直没有试过</w:t>
      </w:r>
      <w:r>
        <w:rPr>
          <w:lang w:val="en-US" w:eastAsia="zh-CN"/>
        </w:rPr>
        <w:t>linux</w:t>
      </w:r>
      <w:r>
        <w:rPr>
          <w:lang w:val="en-US" w:eastAsia="zh-CN"/>
        </w:rPr>
        <w:t>的</w:t>
      </w:r>
      <w:r>
        <w:rPr>
          <w:lang w:val="en-US" w:eastAsia="zh-CN"/>
        </w:rPr>
        <w:t>apt-upgrade</w:t>
      </w:r>
      <w:r>
        <w:rPr>
          <w:lang w:val="en-US" w:eastAsia="zh-CN"/>
        </w:rPr>
        <w:t>命令，今天为了安装</w:t>
      </w:r>
      <w:r>
        <w:rPr>
          <w:lang w:val="en-US" w:eastAsia="zh-CN"/>
        </w:rPr>
        <w:t>kali</w:t>
      </w:r>
      <w:r>
        <w:rPr>
          <w:lang w:val="en-US" w:eastAsia="zh-CN"/>
        </w:rPr>
        <w:t>的增强功能，照着网上的帖子吧这个命令给试了一下，升级，坑爹的下载了快</w:t>
      </w:r>
      <w:r>
        <w:rPr>
          <w:lang w:val="en-US" w:eastAsia="zh-CN"/>
        </w:rPr>
        <w:t>1</w:t>
      </w:r>
      <w:r>
        <w:rPr>
          <w:lang w:val="en-US" w:eastAsia="zh-CN"/>
        </w:rPr>
        <w:t>个</w:t>
      </w:r>
      <w:r>
        <w:rPr>
          <w:lang w:val="en-US" w:eastAsia="zh-CN"/>
        </w:rPr>
        <w:t>G</w:t>
      </w:r>
      <w:r>
        <w:rPr>
          <w:lang w:val="en-US" w:eastAsia="zh-CN"/>
        </w:rPr>
        <w:t>，解压了</w:t>
      </w:r>
      <w:r>
        <w:rPr>
          <w:lang w:val="en-US" w:eastAsia="zh-CN"/>
        </w:rPr>
        <w:t>n</w:t>
      </w:r>
      <w:r>
        <w:rPr>
          <w:lang w:val="en-US" w:eastAsia="zh-CN"/>
        </w:rPr>
        <w:t>久。。。更新了会占用更大的空间么？？之前是还剩下</w:t>
      </w:r>
      <w:r>
        <w:rPr>
          <w:lang w:val="en-US" w:eastAsia="zh-CN"/>
        </w:rPr>
        <w:t>15G</w:t>
      </w:r>
      <w:r>
        <w:rPr>
          <w:lang w:val="en-US" w:eastAsia="zh-CN"/>
        </w:rPr>
        <w:t>的空间的，</w:t>
      </w:r>
      <w:r>
        <w:rPr>
          <w:lang w:val="en-US" w:eastAsia="zh-CN"/>
        </w:rPr>
        <w:t>df</w:t>
      </w:r>
      <w:r>
        <w:rPr>
          <w:lang w:val="en-US" w:eastAsia="zh-CN"/>
        </w:rPr>
        <w:t>看一下吧，安装过程中</w:t>
      </w:r>
      <w:r>
        <w:rPr>
          <w:lang w:val="en-US" w:eastAsia="zh-CN"/>
        </w:rPr>
        <w:t>n</w:t>
      </w:r>
      <w:r>
        <w:rPr>
          <w:lang w:val="en-US" w:eastAsia="zh-CN"/>
        </w:rPr>
        <w:t>多的设置，还需要点击确定，相当于重新安装了一遍系统啊，比重装系统用的时间更多。。。。</w:t>
      </w:r>
    </w:p>
    <w:p>
      <w:pPr>
        <w:pStyle w:val="Normal"/>
        <w:rPr>
          <w:lang w:val="en-US" w:eastAsia="zh-CN"/>
        </w:rPr>
      </w:pPr>
      <w:r>
        <w:rPr>
          <w:lang w:val="en-US" w:eastAsia="zh-CN"/>
        </w:rPr>
        <w:t>ssh</w:t>
      </w:r>
      <w:r>
        <w:rPr>
          <w:lang w:val="en-US" w:eastAsia="zh-CN"/>
        </w:rPr>
        <w:t>服务开机启动命令，希望这个有用。。之前的笔记里面两个方法都没起作用，难道是我操作不当？？</w:t>
      </w:r>
      <w:r>
        <w:rPr>
          <w:lang w:val="en-US" w:eastAsia="zh-CN"/>
        </w:rPr>
        <w:t>ssh</w:t>
      </w:r>
      <w:r>
        <w:rPr>
          <w:lang w:val="en-US" w:eastAsia="zh-CN"/>
        </w:rPr>
        <w:t>反正都没有开机启动成功，咦，这次成功了，这个命令是有效的</w:t>
      </w:r>
    </w:p>
    <w:p>
      <w:pPr>
        <w:pStyle w:val="Normal"/>
        <w:rPr>
          <w:lang w:val="en-US" w:eastAsia="zh-CN"/>
        </w:rPr>
      </w:pPr>
      <w:r>
        <w:rPr/>
        <w:drawing>
          <wp:inline distT="0" distB="5715" distL="0" distR="4445">
            <wp:extent cx="5272405" cy="794385"/>
            <wp:effectExtent l="0" t="0" r="0" b="0"/>
            <wp:docPr id="5" name="图片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7" descr=""/>
                    <pic:cNvPicPr>
                      <a:picLocks noChangeAspect="1" noChangeArrowheads="1"/>
                    </pic:cNvPicPr>
                  </pic:nvPicPr>
                  <pic:blipFill>
                    <a:blip r:embed="rId10"/>
                    <a:stretch>
                      <a:fillRect/>
                    </a:stretch>
                  </pic:blipFill>
                  <pic:spPr bwMode="auto">
                    <a:xfrm>
                      <a:off x="0" y="0"/>
                      <a:ext cx="5272405" cy="794385"/>
                    </a:xfrm>
                    <a:prstGeom prst="rect">
                      <a:avLst/>
                    </a:prstGeom>
                  </pic:spPr>
                </pic:pic>
              </a:graphicData>
            </a:graphic>
          </wp:inline>
        </w:drawing>
      </w:r>
    </w:p>
    <w:p>
      <w:pPr>
        <w:pStyle w:val="Normal"/>
        <w:rPr>
          <w:lang w:val="en-US" w:eastAsia="zh-CN"/>
        </w:rPr>
      </w:pPr>
      <w:r>
        <w:rPr>
          <w:lang w:val="en-US" w:eastAsia="zh-CN"/>
        </w:rPr>
        <w:t>妈蛋，图形化程序出错了，靠，试了</w:t>
      </w:r>
      <w:r>
        <w:rPr>
          <w:lang w:val="en-US" w:eastAsia="zh-CN"/>
        </w:rPr>
        <w:t>n</w:t>
      </w:r>
      <w:r>
        <w:rPr>
          <w:lang w:val="en-US" w:eastAsia="zh-CN"/>
        </w:rPr>
        <w:t>多方法都不行，还是这个可行，重新更新安装图形化界面，重启之后确实是进入了图形化界面了，但是侧边栏不见了啊，这也行啊</w:t>
      </w:r>
    </w:p>
    <w:p>
      <w:pPr>
        <w:pStyle w:val="Normal"/>
        <w:rPr>
          <w:lang w:val="en-US" w:eastAsia="zh-CN"/>
        </w:rPr>
      </w:pPr>
      <w:r>
        <w:rPr>
          <w:lang w:val="en-US" w:eastAsia="zh-CN"/>
        </w:rPr>
        <w:t>靠，好像新版的</w:t>
      </w:r>
      <w:r>
        <w:rPr>
          <w:lang w:val="en-US" w:eastAsia="zh-CN"/>
        </w:rPr>
        <w:t>kali</w:t>
      </w:r>
      <w:r>
        <w:rPr>
          <w:lang w:val="en-US" w:eastAsia="zh-CN"/>
        </w:rPr>
        <w:t>就是这个德行吧，更新了一下，。。。。</w:t>
      </w:r>
      <w:r>
        <w:rPr>
          <w:lang w:val="en-US" w:eastAsia="zh-CN"/>
        </w:rPr>
        <w:t>python</w:t>
      </w:r>
      <w:r>
        <w:rPr>
          <w:lang w:val="en-US" w:eastAsia="zh-CN"/>
        </w:rPr>
        <w:t>也给更新了，，，</w:t>
      </w:r>
    </w:p>
    <w:p>
      <w:pPr>
        <w:pStyle w:val="3"/>
        <w:keepNext/>
        <w:keepLines w:val="false"/>
        <w:widowControl/>
        <w:pBdr/>
        <w:spacing w:lineRule="auto" w:line="240" w:beforeAutospacing="0" w:before="510" w:afterAutospacing="0" w:after="150"/>
        <w:ind w:left="0" w:right="0" w:hanging="0"/>
        <w:jc w:val="left"/>
        <w:rPr>
          <w:sz w:val="24"/>
          <w:szCs w:val="24"/>
        </w:rPr>
      </w:pPr>
      <w:r>
        <w:rPr>
          <w:rFonts w:eastAsia="Hiragino Sans GB W3" w:cs="Hiragino Sans GB W3" w:ascii="Hiragino Sans GB W3" w:hAnsi="Hiragino Sans GB W3"/>
          <w:b/>
          <w:i w:val="false"/>
          <w:caps w:val="false"/>
          <w:smallCaps w:val="false"/>
          <w:color w:val="333333"/>
          <w:spacing w:val="0"/>
          <w:sz w:val="39"/>
          <w:szCs w:val="39"/>
          <w:shd w:fill="EEEEEE" w:val="clear"/>
        </w:rPr>
        <w:t xml:space="preserve">kali linux </w:t>
      </w:r>
      <w:r>
        <w:rPr>
          <w:rFonts w:ascii="Hiragino Sans GB W3" w:hAnsi="Hiragino Sans GB W3" w:cs="Hiragino Sans GB W3" w:eastAsia="Hiragino Sans GB W3"/>
          <w:b/>
          <w:i w:val="false"/>
          <w:caps w:val="false"/>
          <w:smallCaps w:val="false"/>
          <w:color w:val="333333"/>
          <w:spacing w:val="0"/>
          <w:sz w:val="39"/>
          <w:szCs w:val="39"/>
          <w:shd w:fill="EEEEEE" w:val="clear"/>
        </w:rPr>
        <w:t>开机无法进入图形化界面 解决办法 亲测</w:t>
      </w:r>
      <w:r>
        <w:rPr>
          <w:i w:val="false"/>
          <w:caps w:val="false"/>
          <w:smallCaps w:val="false"/>
          <w:color w:val="333333"/>
          <w:spacing w:val="0"/>
          <w:sz w:val="24"/>
          <w:szCs w:val="24"/>
          <w:shd w:fill="EEEEEE" w:val="clear"/>
        </w:rPr>
        <w:t>  </w:t>
      </w:r>
    </w:p>
    <w:p>
      <w:pPr>
        <w:pStyle w:val="NormalWeb"/>
        <w:keepNext/>
        <w:keepLines w:val="false"/>
        <w:widowControl/>
        <w:pBdr/>
        <w:spacing w:lineRule="atLeast" w:line="300" w:beforeAutospacing="0" w:before="0" w:afterAutospacing="0" w:after="375"/>
        <w:ind w:left="0" w:right="0" w:hanging="0"/>
        <w:jc w:val="left"/>
        <w:rPr/>
      </w:pPr>
      <w:r>
        <w:rPr>
          <w:rFonts w:eastAsia="Hiragino Sans GB W3" w:cs="Hiragino Sans GB W3" w:ascii="Hiragino Sans GB W3" w:hAnsi="Hiragino Sans GB W3"/>
          <w:b w:val="false"/>
          <w:i w:val="false"/>
          <w:caps w:val="false"/>
          <w:smallCaps w:val="false"/>
          <w:color w:val="999999"/>
          <w:spacing w:val="0"/>
          <w:sz w:val="18"/>
          <w:szCs w:val="18"/>
          <w:shd w:fill="EEEEEE" w:val="clear"/>
        </w:rPr>
        <w:t>2015-04-23 09:23:13|  </w:t>
      </w:r>
      <w:r>
        <w:rPr>
          <w:rFonts w:ascii="Hiragino Sans GB W3" w:hAnsi="Hiragino Sans GB W3" w:cs="Hiragino Sans GB W3" w:eastAsia="Hiragino Sans GB W3"/>
          <w:b w:val="false"/>
          <w:i w:val="false"/>
          <w:caps w:val="false"/>
          <w:smallCaps w:val="false"/>
          <w:color w:val="999999"/>
          <w:spacing w:val="0"/>
          <w:sz w:val="18"/>
          <w:szCs w:val="18"/>
          <w:shd w:fill="EEEEEE" w:val="clear"/>
        </w:rPr>
        <w:t>分类： </w:t>
      </w:r>
      <w:r>
        <w:fldChar w:fldCharType="begin"/>
      </w:r>
      <w:r>
        <w:instrText> HYPERLINK "http://blog.163.com/superrookie_weblog/blog/" \l "m=0&amp;t=1&amp;c=fks_084074081080082065084085080095086082082064087085086071086"</w:instrText>
      </w:r>
      <w:r>
        <w:fldChar w:fldCharType="separate"/>
      </w:r>
      <w:r>
        <w:rPr>
          <w:rStyle w:val="Internet"/>
          <w:rFonts w:eastAsia="Hiragino Sans GB W3" w:cs="Hiragino Sans GB W3" w:ascii="Hiragino Sans GB W3" w:hAnsi="Hiragino Sans GB W3"/>
          <w:b w:val="false"/>
          <w:i w:val="false"/>
          <w:caps w:val="false"/>
          <w:smallCaps w:val="false"/>
          <w:color w:val="C38C81"/>
          <w:spacing w:val="0"/>
          <w:sz w:val="18"/>
          <w:szCs w:val="18"/>
          <w:highlight w:val="white"/>
          <w:u w:val="none"/>
        </w:rPr>
        <w:t>Kali linux</w:t>
      </w:r>
      <w:r>
        <w:fldChar w:fldCharType="end"/>
      </w:r>
      <w:r>
        <w:rPr>
          <w:rFonts w:eastAsia="Hiragino Sans GB W3" w:cs="Hiragino Sans GB W3" w:ascii="Hiragino Sans GB W3" w:hAnsi="Hiragino Sans GB W3"/>
          <w:b w:val="false"/>
          <w:i w:val="false"/>
          <w:caps w:val="false"/>
          <w:smallCaps w:val="false"/>
          <w:color w:val="999999"/>
          <w:spacing w:val="0"/>
          <w:sz w:val="18"/>
          <w:szCs w:val="18"/>
          <w:shd w:fill="EEEEEE" w:val="clear"/>
        </w:rPr>
        <w:t>|</w:t>
      </w:r>
      <w:r>
        <w:rPr>
          <w:rFonts w:ascii="Hiragino Sans GB W3" w:hAnsi="Hiragino Sans GB W3" w:cs="Hiragino Sans GB W3" w:eastAsia="Hiragino Sans GB W3"/>
          <w:b w:val="false"/>
          <w:i w:val="false"/>
          <w:caps w:val="false"/>
          <w:smallCaps w:val="false"/>
          <w:color w:val="C38C81"/>
          <w:spacing w:val="0"/>
          <w:sz w:val="18"/>
          <w:szCs w:val="18"/>
          <w:u w:val="none"/>
          <w:shd w:fill="EEEEEE" w:val="clear"/>
        </w:rPr>
        <w:t>举报</w:t>
      </w:r>
      <w:r>
        <w:rPr>
          <w:rFonts w:eastAsia="Hiragino Sans GB W3" w:cs="Hiragino Sans GB W3" w:ascii="Hiragino Sans GB W3" w:hAnsi="Hiragino Sans GB W3"/>
          <w:b w:val="false"/>
          <w:i w:val="false"/>
          <w:caps w:val="false"/>
          <w:smallCaps w:val="false"/>
          <w:color w:val="999999"/>
          <w:spacing w:val="0"/>
          <w:sz w:val="18"/>
          <w:szCs w:val="18"/>
          <w:shd w:fill="EEEEEE" w:val="clear"/>
        </w:rPr>
        <w:t>|</w:t>
      </w:r>
      <w:r>
        <w:rPr>
          <w:rFonts w:ascii="Hiragino Sans GB W3" w:hAnsi="Hiragino Sans GB W3" w:cs="Hiragino Sans GB W3" w:eastAsia="Hiragino Sans GB W3"/>
          <w:b w:val="false"/>
          <w:i w:val="false"/>
          <w:caps w:val="false"/>
          <w:smallCaps w:val="false"/>
          <w:color w:val="C38C81"/>
          <w:spacing w:val="0"/>
          <w:sz w:val="18"/>
          <w:szCs w:val="18"/>
          <w:shd w:fill="EEEEEE" w:val="clear"/>
        </w:rPr>
        <w:t>字号 </w:t>
      </w:r>
      <w:r>
        <w:rPr>
          <w:rFonts w:ascii="Hiragino Sans GB W3" w:hAnsi="Hiragino Sans GB W3" w:cs="Hiragino Sans GB W3" w:eastAsia="Hiragino Sans GB W3"/>
          <w:b w:val="false"/>
          <w:i w:val="false"/>
          <w:caps w:val="false"/>
          <w:smallCaps w:val="false"/>
          <w:color w:val="C38C81"/>
          <w:spacing w:val="0"/>
          <w:sz w:val="18"/>
          <w:szCs w:val="18"/>
          <w:u w:val="none"/>
          <w:shd w:fill="EEEEEE" w:val="clear"/>
        </w:rPr>
        <w:t>订阅</w:t>
      </w:r>
    </w:p>
    <w:p>
      <w:pPr>
        <w:pStyle w:val="Normal"/>
        <w:keepNext/>
        <w:keepLines w:val="false"/>
        <w:widowControl/>
        <w:shd w:val="clear" w:fill="EEEEEE"/>
        <w:spacing w:lineRule="atLeast" w:line="360"/>
        <w:ind w:left="0" w:hanging="0"/>
        <w:jc w:val="left"/>
        <w:rPr>
          <w:rFonts w:ascii="Hiragino Sans GB W3" w:hAnsi="Hiragino Sans GB W3" w:eastAsia="Hiragino Sans GB W3" w:cs="Hiragino Sans GB W3"/>
          <w:b w:val="false"/>
          <w:b w:val="false"/>
          <w:i w:val="false"/>
          <w:i w:val="false"/>
          <w:caps w:val="false"/>
          <w:smallCaps w:val="false"/>
          <w:color w:val="333333"/>
          <w:spacing w:val="0"/>
          <w:sz w:val="18"/>
          <w:szCs w:val="18"/>
        </w:rPr>
      </w:pPr>
      <w:r>
        <w:rPr>
          <w:rFonts w:ascii="Hiragino Sans GB W3" w:hAnsi="Hiragino Sans GB W3" w:cs="Hiragino Sans GB W3" w:eastAsia="Hiragino Sans GB W3"/>
          <w:b w:val="false"/>
          <w:i w:val="false"/>
          <w:caps w:val="false"/>
          <w:smallCaps w:val="false"/>
          <w:color w:val="00000A"/>
          <w:spacing w:val="0"/>
          <w:sz w:val="18"/>
          <w:szCs w:val="18"/>
          <w:shd w:fill="EEEEEE" w:val="clear"/>
          <w:lang w:val="en-US" w:eastAsia="zh-CN" w:bidi="ar"/>
        </w:rPr>
        <w:t>    </w:t>
      </w:r>
    </w:p>
    <w:p>
      <w:pPr>
        <w:pStyle w:val="Normal"/>
        <w:keepNext/>
        <w:keepLines w:val="false"/>
        <w:widowControl/>
        <w:pBdr/>
        <w:shd w:val="clear" w:fill="EEEEEE"/>
        <w:spacing w:lineRule="atLeast" w:line="360"/>
        <w:ind w:left="0" w:hanging="0"/>
        <w:jc w:val="left"/>
        <w:rPr/>
      </w:pPr>
      <w:r>
        <w:rPr/>
        <w:drawing>
          <wp:inline distT="0" distB="0" distL="0" distR="0">
            <wp:extent cx="952500" cy="952500"/>
            <wp:effectExtent l="0" t="0" r="0" b="0"/>
            <wp:docPr id="6"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descr="IMG_256"/>
                    <pic:cNvPicPr>
                      <a:picLocks noChangeAspect="1" noChangeArrowheads="1"/>
                    </pic:cNvPicPr>
                  </pic:nvPicPr>
                  <pic:blipFill>
                    <a:blip r:embed="rId11"/>
                    <a:stretch>
                      <a:fillRect/>
                    </a:stretch>
                  </pic:blipFill>
                  <pic:spPr bwMode="auto">
                    <a:xfrm>
                      <a:off x="0" y="0"/>
                      <a:ext cx="952500" cy="952500"/>
                    </a:xfrm>
                    <a:prstGeom prst="rect">
                      <a:avLst/>
                    </a:prstGeom>
                  </pic:spPr>
                </pic:pic>
              </a:graphicData>
            </a:graphic>
          </wp:inline>
        </w:drawing>
      </w:r>
    </w:p>
    <w:p>
      <w:pPr>
        <w:pStyle w:val="Normal"/>
        <w:keepNext/>
        <w:keepLines w:val="false"/>
        <w:widowControl/>
        <w:pBdr/>
        <w:shd w:val="clear" w:fill="EEEEEE"/>
        <w:spacing w:lineRule="atLeast" w:line="360"/>
        <w:ind w:left="0" w:hanging="0"/>
        <w:jc w:val="left"/>
        <w:rPr/>
      </w:pPr>
      <w:r>
        <w:rPr/>
        <w:drawing>
          <wp:inline distT="0" distB="0" distL="0" distR="0">
            <wp:extent cx="952500" cy="952500"/>
            <wp:effectExtent l="0" t="0" r="0" b="0"/>
            <wp:docPr id="7" name="图片 6"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descr="IMG_257"/>
                    <pic:cNvPicPr>
                      <a:picLocks noChangeAspect="1" noChangeArrowheads="1"/>
                    </pic:cNvPicPr>
                  </pic:nvPicPr>
                  <pic:blipFill>
                    <a:blip r:embed="rId12"/>
                    <a:stretch>
                      <a:fillRect/>
                    </a:stretch>
                  </pic:blipFill>
                  <pic:spPr bwMode="auto">
                    <a:xfrm>
                      <a:off x="0" y="0"/>
                      <a:ext cx="952500" cy="952500"/>
                    </a:xfrm>
                    <a:prstGeom prst="rect">
                      <a:avLst/>
                    </a:prstGeom>
                  </pic:spPr>
                </pic:pic>
              </a:graphicData>
            </a:graphic>
          </wp:inline>
        </w:drawing>
      </w:r>
    </w:p>
    <w:p>
      <w:pPr>
        <w:pStyle w:val="Normal"/>
        <w:keepNext/>
        <w:keepLines w:val="false"/>
        <w:widowControl/>
        <w:shd w:val="clear" w:fill="EEEEEE"/>
        <w:spacing w:lineRule="atLeast" w:line="360"/>
        <w:ind w:left="0" w:hanging="0"/>
        <w:jc w:val="left"/>
        <w:rPr/>
      </w:pPr>
      <w:hyperlink r:id="rId13">
        <w:r>
          <w:rPr>
            <w:rStyle w:val="Internet"/>
            <w:rFonts w:ascii="Hiragino Sans GB W3" w:hAnsi="Hiragino Sans GB W3" w:cs="Hiragino Sans GB W3" w:eastAsia="Hiragino Sans GB W3"/>
            <w:b w:val="false"/>
            <w:i w:val="false"/>
            <w:caps w:val="false"/>
            <w:smallCaps w:val="false"/>
            <w:color w:val="C38C81"/>
            <w:spacing w:val="0"/>
            <w:sz w:val="18"/>
            <w:szCs w:val="18"/>
            <w:u w:val="none"/>
            <w:shd w:fill="EEEEEE" w:val="clear"/>
          </w:rPr>
          <w:t>  </w:t>
        </w:r>
        <w:r>
          <w:rPr>
            <w:rStyle w:val="Internet"/>
            <w:rFonts w:ascii="Hiragino Sans GB W3" w:hAnsi="Hiragino Sans GB W3" w:cs="Hiragino Sans GB W3" w:eastAsia="Hiragino Sans GB W3"/>
            <w:b w:val="false"/>
            <w:i w:val="false"/>
            <w:caps w:val="false"/>
            <w:smallCaps w:val="false"/>
            <w:color w:val="C38C81"/>
            <w:spacing w:val="0"/>
            <w:sz w:val="18"/>
            <w:szCs w:val="18"/>
            <w:u w:val="none"/>
            <w:shd w:fill="EEEEEE" w:val="clear"/>
          </w:rPr>
          <w:t>下载</w:t>
        </w:r>
        <w:r>
          <w:rPr>
            <w:rStyle w:val="Internet"/>
            <w:rFonts w:eastAsia="Hiragino Sans GB W3" w:cs="Hiragino Sans GB W3" w:ascii="Hiragino Sans GB W3" w:hAnsi="Hiragino Sans GB W3"/>
            <w:b w:val="false"/>
            <w:i w:val="false"/>
            <w:caps w:val="false"/>
            <w:smallCaps w:val="false"/>
            <w:color w:val="C38C81"/>
            <w:spacing w:val="0"/>
            <w:sz w:val="18"/>
            <w:szCs w:val="18"/>
            <w:u w:val="none"/>
            <w:shd w:fill="EEEEEE" w:val="clear"/>
          </w:rPr>
          <w:t>LOFTER</w:t>
        </w:r>
      </w:hyperlink>
      <w:hyperlink r:id="rId14">
        <w:r>
          <w:rPr>
            <w:rStyle w:val="Internet"/>
            <w:rFonts w:ascii="Hiragino Sans GB W3" w:hAnsi="Hiragino Sans GB W3" w:cs="Hiragino Sans GB W3" w:eastAsia="Hiragino Sans GB W3"/>
            <w:b w:val="false"/>
            <w:i w:val="false"/>
            <w:caps w:val="false"/>
            <w:smallCaps w:val="false"/>
            <w:color w:val="C38C81"/>
            <w:spacing w:val="0"/>
            <w:sz w:val="18"/>
            <w:szCs w:val="18"/>
            <w:u w:val="none"/>
            <w:shd w:fill="EEEEEE" w:val="clear"/>
          </w:rPr>
          <w:t>我的照片书  </w:t>
        </w:r>
      </w:hyperlink>
      <w:r>
        <w:rPr>
          <w:rStyle w:val="Internet"/>
          <w:rFonts w:eastAsia="Hiragino Sans GB W3" w:cs="Hiragino Sans GB W3" w:ascii="Hiragino Sans GB W3" w:hAnsi="Hiragino Sans GB W3"/>
          <w:b w:val="false"/>
          <w:i w:val="false"/>
          <w:caps w:val="false"/>
          <w:smallCaps w:val="false"/>
          <w:color w:val="C38C81"/>
          <w:spacing w:val="0"/>
          <w:sz w:val="18"/>
          <w:szCs w:val="18"/>
          <w:u w:val="none"/>
          <w:shd w:fill="EEEEEE" w:val="clear"/>
        </w:rPr>
        <w:t>|</w:t>
      </w:r>
    </w:p>
    <w:p>
      <w:pPr>
        <w:pStyle w:val="Normal"/>
        <w:keepNext/>
        <w:keepLines w:val="false"/>
        <w:widowControl/>
        <w:pBdr/>
        <w:shd w:val="clear" w:fill="EEEEEE"/>
        <w:spacing w:lineRule="atLeast" w:line="420" w:beforeAutospacing="0" w:before="225" w:afterAutospacing="0" w:after="225"/>
        <w:ind w:left="0" w:right="0" w:hanging="0"/>
        <w:jc w:val="left"/>
        <w:rPr>
          <w:rFonts w:ascii="Hiragino Sans GB W3" w:hAnsi="Hiragino Sans GB W3" w:eastAsia="Hiragino Sans GB W3" w:cs="Hiragino Sans GB W3"/>
          <w:b w:val="false"/>
          <w:b w:val="false"/>
          <w:i w:val="false"/>
          <w:i w:val="false"/>
          <w:caps w:val="false"/>
          <w:smallCaps w:val="false"/>
          <w:color w:val="333333"/>
          <w:spacing w:val="0"/>
          <w:sz w:val="24"/>
          <w:szCs w:val="24"/>
        </w:rPr>
      </w:pPr>
      <w:r>
        <w:rPr>
          <w:rFonts w:ascii="Hiragino Sans GB W3" w:hAnsi="Hiragino Sans GB W3" w:cs="Hiragino Sans GB W3" w:eastAsia="Hiragino Sans GB W3"/>
          <w:b w:val="false"/>
          <w:i w:val="false"/>
          <w:caps w:val="false"/>
          <w:smallCaps w:val="false"/>
          <w:color w:val="00000A"/>
          <w:spacing w:val="0"/>
          <w:sz w:val="24"/>
          <w:szCs w:val="24"/>
          <w:shd w:fill="EEEEEE" w:val="clear"/>
          <w:lang w:val="en-US" w:eastAsia="zh-CN" w:bidi="ar"/>
        </w:rPr>
        <w:t xml:space="preserve">  </w:t>
      </w:r>
      <w:r>
        <w:rPr>
          <w:rFonts w:ascii="Hiragino Sans GB W3" w:hAnsi="Hiragino Sans GB W3" w:cs="Hiragino Sans GB W3" w:eastAsia="Hiragino Sans GB W3"/>
          <w:b w:val="false"/>
          <w:i w:val="false"/>
          <w:caps w:val="false"/>
          <w:smallCaps w:val="false"/>
          <w:color w:val="00000A"/>
          <w:spacing w:val="0"/>
          <w:sz w:val="24"/>
          <w:szCs w:val="24"/>
          <w:shd w:fill="EEEEEE" w:val="clear"/>
          <w:lang w:val="en-US" w:eastAsia="zh-CN" w:bidi="ar"/>
        </w:rPr>
        <w:t>今天开机居然不是以往的图形化界面可能 是丢失 或者别的什么愿意吧  输入</w:t>
      </w:r>
      <w:r>
        <w:rPr>
          <w:rFonts w:eastAsia="Hiragino Sans GB W3" w:cs="Hiragino Sans GB W3" w:ascii="Hiragino Sans GB W3" w:hAnsi="Hiragino Sans GB W3"/>
          <w:b w:val="false"/>
          <w:i w:val="false"/>
          <w:caps w:val="false"/>
          <w:smallCaps w:val="false"/>
          <w:color w:val="00000A"/>
          <w:spacing w:val="0"/>
          <w:sz w:val="24"/>
          <w:szCs w:val="24"/>
          <w:shd w:fill="EEEEEE" w:val="clear"/>
          <w:lang w:val="en-US" w:eastAsia="zh-CN" w:bidi="ar"/>
        </w:rPr>
        <w:t>startx  </w:t>
      </w:r>
      <w:r>
        <w:rPr>
          <w:rFonts w:ascii="Hiragino Sans GB W3" w:hAnsi="Hiragino Sans GB W3" w:cs="Hiragino Sans GB W3" w:eastAsia="Hiragino Sans GB W3"/>
          <w:b w:val="false"/>
          <w:i w:val="false"/>
          <w:caps w:val="false"/>
          <w:smallCaps w:val="false"/>
          <w:color w:val="00000A"/>
          <w:spacing w:val="0"/>
          <w:sz w:val="24"/>
          <w:szCs w:val="24"/>
          <w:shd w:fill="EEEEEE" w:val="clear"/>
          <w:lang w:val="en-US" w:eastAsia="zh-CN" w:bidi="ar"/>
        </w:rPr>
        <w:t>没有反应   然后</w:t>
      </w:r>
      <w:r>
        <w:rPr>
          <w:rFonts w:eastAsia="Hiragino Sans GB W3" w:cs="Hiragino Sans GB W3" w:ascii="Hiragino Sans GB W3" w:hAnsi="Hiragino Sans GB W3"/>
          <w:b w:val="false"/>
          <w:i w:val="false"/>
          <w:caps w:val="false"/>
          <w:smallCaps w:val="false"/>
          <w:color w:val="00000A"/>
          <w:spacing w:val="0"/>
          <w:sz w:val="24"/>
          <w:szCs w:val="24"/>
          <w:shd w:fill="EEEEEE" w:val="clear"/>
          <w:lang w:val="en-US" w:eastAsia="zh-CN" w:bidi="ar"/>
        </w:rPr>
        <w:t>Google</w:t>
      </w:r>
      <w:r>
        <w:rPr>
          <w:rFonts w:ascii="Hiragino Sans GB W3" w:hAnsi="Hiragino Sans GB W3" w:cs="Hiragino Sans GB W3" w:eastAsia="Hiragino Sans GB W3"/>
          <w:b w:val="false"/>
          <w:i w:val="false"/>
          <w:caps w:val="false"/>
          <w:smallCaps w:val="false"/>
          <w:color w:val="00000A"/>
          <w:spacing w:val="0"/>
          <w:sz w:val="24"/>
          <w:szCs w:val="24"/>
          <w:shd w:fill="EEEEEE" w:val="clear"/>
          <w:lang w:val="en-US" w:eastAsia="zh-CN" w:bidi="ar"/>
        </w:rPr>
        <w:t>下  可能是图形化界面程序出错了 大概是这个原因</w:t>
      </w:r>
    </w:p>
    <w:p>
      <w:pPr>
        <w:pStyle w:val="Normal"/>
        <w:keepNext/>
        <w:keepLines w:val="false"/>
        <w:widowControl/>
        <w:pBdr/>
        <w:shd w:val="clear" w:fill="EEEEEE"/>
        <w:spacing w:lineRule="atLeast" w:line="420" w:beforeAutospacing="0" w:before="225" w:afterAutospacing="0" w:after="225"/>
        <w:ind w:left="0" w:right="0" w:hanging="0"/>
        <w:jc w:val="left"/>
        <w:rPr>
          <w:rFonts w:ascii="Hiragino Sans GB W3" w:hAnsi="Hiragino Sans GB W3" w:eastAsia="Hiragino Sans GB W3" w:cs="Hiragino Sans GB W3"/>
          <w:b w:val="false"/>
          <w:b w:val="false"/>
          <w:i w:val="false"/>
          <w:i w:val="false"/>
          <w:caps w:val="false"/>
          <w:smallCaps w:val="false"/>
          <w:color w:val="333333"/>
          <w:spacing w:val="0"/>
          <w:sz w:val="24"/>
          <w:szCs w:val="24"/>
        </w:rPr>
      </w:pPr>
      <w:r>
        <w:rPr>
          <w:rFonts w:eastAsia="Hiragino Sans GB W3" w:cs="Hiragino Sans GB W3" w:ascii="Hiragino Sans GB W3" w:hAnsi="Hiragino Sans GB W3"/>
          <w:b w:val="false"/>
          <w:i w:val="false"/>
          <w:caps w:val="false"/>
          <w:smallCaps w:val="false"/>
          <w:color w:val="333333"/>
          <w:spacing w:val="0"/>
          <w:sz w:val="24"/>
          <w:szCs w:val="24"/>
        </w:rPr>
      </w:r>
    </w:p>
    <w:p>
      <w:pPr>
        <w:pStyle w:val="Normal"/>
        <w:keepNext/>
        <w:keepLines w:val="false"/>
        <w:widowControl/>
        <w:pBdr/>
        <w:shd w:val="clear" w:fill="EEEEEE"/>
        <w:spacing w:lineRule="atLeast" w:line="420" w:beforeAutospacing="0" w:before="225" w:afterAutospacing="0" w:after="225"/>
        <w:ind w:left="0" w:right="0" w:hanging="0"/>
        <w:jc w:val="left"/>
        <w:rPr>
          <w:rFonts w:ascii="Hiragino Sans GB W3" w:hAnsi="Hiragino Sans GB W3" w:eastAsia="Hiragino Sans GB W3" w:cs="Hiragino Sans GB W3"/>
          <w:b w:val="false"/>
          <w:b w:val="false"/>
          <w:i w:val="false"/>
          <w:i w:val="false"/>
          <w:caps w:val="false"/>
          <w:smallCaps w:val="false"/>
          <w:color w:val="333333"/>
          <w:spacing w:val="0"/>
          <w:sz w:val="24"/>
          <w:szCs w:val="24"/>
        </w:rPr>
      </w:pPr>
      <w:r>
        <w:rPr>
          <w:rFonts w:ascii="Hiragino Sans GB W3" w:hAnsi="Hiragino Sans GB W3" w:cs="Hiragino Sans GB W3" w:eastAsia="Hiragino Sans GB W3"/>
          <w:b w:val="false"/>
          <w:i w:val="false"/>
          <w:caps w:val="false"/>
          <w:smallCaps w:val="false"/>
          <w:color w:val="00000A"/>
          <w:spacing w:val="0"/>
          <w:sz w:val="24"/>
          <w:szCs w:val="24"/>
          <w:shd w:fill="EEEEEE" w:val="clear"/>
          <w:lang w:val="en-US" w:eastAsia="zh-CN" w:bidi="ar"/>
        </w:rPr>
        <w:t xml:space="preserve">  </w:t>
      </w:r>
      <w:r>
        <w:rPr>
          <w:rFonts w:ascii="Hiragino Sans GB W3" w:hAnsi="Hiragino Sans GB W3" w:cs="Hiragino Sans GB W3" w:eastAsia="Hiragino Sans GB W3"/>
          <w:b w:val="false"/>
          <w:i w:val="false"/>
          <w:caps w:val="false"/>
          <w:smallCaps w:val="false"/>
          <w:color w:val="00000A"/>
          <w:spacing w:val="0"/>
          <w:sz w:val="24"/>
          <w:szCs w:val="24"/>
          <w:shd w:fill="EEEEEE" w:val="clear"/>
          <w:lang w:val="en-US" w:eastAsia="zh-CN" w:bidi="ar"/>
        </w:rPr>
        <w:t>重新安装 图形化界面   成功进入  代码如下</w:t>
      </w:r>
    </w:p>
    <w:p>
      <w:pPr>
        <w:pStyle w:val="Normal"/>
        <w:keepNext/>
        <w:keepLines w:val="false"/>
        <w:widowControl/>
        <w:pBdr>
          <w:top w:val="single" w:sz="6" w:space="1" w:color="888888"/>
          <w:left w:val="single" w:sz="6" w:space="1" w:color="888888"/>
          <w:bottom w:val="single" w:sz="6" w:space="1" w:color="888888"/>
          <w:right w:val="single" w:sz="6" w:space="1" w:color="888888"/>
        </w:pBdr>
        <w:shd w:val="clear" w:fill="EEEEEE"/>
        <w:spacing w:lineRule="atLeast" w:line="420" w:beforeAutospacing="0" w:before="225" w:afterAutospacing="0" w:after="225"/>
        <w:ind w:left="0" w:right="0" w:hanging="0"/>
        <w:jc w:val="left"/>
        <w:rPr>
          <w:b w:val="false"/>
          <w:b w:val="false"/>
          <w:i w:val="false"/>
          <w:i w:val="false"/>
          <w:caps w:val="false"/>
          <w:smallCaps w:val="false"/>
          <w:color w:val="333333"/>
          <w:spacing w:val="0"/>
        </w:rPr>
      </w:pPr>
      <w:r>
        <w:rPr>
          <w:rFonts w:eastAsia="宋体" w:cs="宋体" w:ascii="宋体" w:hAnsi="宋体"/>
          <w:b w:val="false"/>
          <w:i w:val="false"/>
          <w:caps w:val="false"/>
          <w:smallCaps w:val="false"/>
          <w:color w:val="00000A"/>
          <w:spacing w:val="0"/>
          <w:sz w:val="24"/>
          <w:szCs w:val="24"/>
          <w:shd w:fill="EEEEEE" w:val="clear"/>
          <w:lang w:val="en-US" w:eastAsia="zh-CN" w:bidi="ar"/>
        </w:rPr>
        <w:t>1.$ apt-get update</w:t>
      </w:r>
    </w:p>
    <w:p>
      <w:pPr>
        <w:pStyle w:val="Normal"/>
        <w:keepNext/>
        <w:keepLines w:val="false"/>
        <w:widowControl/>
        <w:pBdr>
          <w:top w:val="single" w:sz="6" w:space="1" w:color="888888"/>
          <w:left w:val="single" w:sz="6" w:space="1" w:color="888888"/>
          <w:bottom w:val="single" w:sz="6" w:space="1" w:color="888888"/>
          <w:right w:val="single" w:sz="6" w:space="1" w:color="888888"/>
        </w:pBdr>
        <w:shd w:val="clear" w:fill="EEEEEE"/>
        <w:spacing w:lineRule="atLeast" w:line="420" w:beforeAutospacing="0" w:before="225" w:afterAutospacing="0" w:after="225"/>
        <w:ind w:left="0" w:right="0" w:hanging="0"/>
        <w:jc w:val="left"/>
        <w:rPr>
          <w:b w:val="false"/>
          <w:b w:val="false"/>
          <w:i w:val="false"/>
          <w:i w:val="false"/>
          <w:caps w:val="false"/>
          <w:smallCaps w:val="false"/>
          <w:color w:val="333333"/>
          <w:spacing w:val="0"/>
        </w:rPr>
      </w:pPr>
      <w:r>
        <w:rPr>
          <w:rFonts w:eastAsia="宋体" w:cs="宋体" w:ascii="宋体" w:hAnsi="宋体"/>
          <w:b w:val="false"/>
          <w:i w:val="false"/>
          <w:caps w:val="false"/>
          <w:smallCaps w:val="false"/>
          <w:color w:val="00000A"/>
          <w:spacing w:val="0"/>
          <w:sz w:val="24"/>
          <w:szCs w:val="24"/>
          <w:shd w:fill="EEEEEE" w:val="clear"/>
          <w:lang w:val="en-US" w:eastAsia="zh-CN" w:bidi="ar"/>
        </w:rPr>
        <w:t>2.$ apt-get install x-window-system-core</w:t>
      </w:r>
    </w:p>
    <w:p>
      <w:pPr>
        <w:pStyle w:val="Normal"/>
        <w:keepNext/>
        <w:keepLines w:val="false"/>
        <w:widowControl/>
        <w:pBdr>
          <w:top w:val="single" w:sz="6" w:space="1" w:color="888888"/>
          <w:left w:val="single" w:sz="6" w:space="1" w:color="888888"/>
          <w:bottom w:val="single" w:sz="6" w:space="1" w:color="888888"/>
          <w:right w:val="single" w:sz="6" w:space="1" w:color="888888"/>
        </w:pBdr>
        <w:shd w:val="clear" w:fill="EEEEEE"/>
        <w:spacing w:lineRule="atLeast" w:line="420" w:beforeAutospacing="0" w:before="225" w:afterAutospacing="0" w:after="225"/>
        <w:ind w:left="0" w:right="0" w:hanging="0"/>
        <w:jc w:val="left"/>
        <w:rPr>
          <w:b w:val="false"/>
          <w:b w:val="false"/>
          <w:i w:val="false"/>
          <w:i w:val="false"/>
          <w:caps w:val="false"/>
          <w:smallCaps w:val="false"/>
          <w:color w:val="333333"/>
          <w:spacing w:val="0"/>
        </w:rPr>
      </w:pPr>
      <w:r>
        <w:rPr>
          <w:rFonts w:eastAsia="宋体" w:cs="宋体" w:ascii="宋体" w:hAnsi="宋体"/>
          <w:b w:val="false"/>
          <w:i w:val="false"/>
          <w:caps w:val="false"/>
          <w:smallCaps w:val="false"/>
          <w:color w:val="00000A"/>
          <w:spacing w:val="0"/>
          <w:sz w:val="24"/>
          <w:szCs w:val="24"/>
          <w:shd w:fill="EEEEEE" w:val="clear"/>
          <w:lang w:val="en-US" w:eastAsia="zh-CN" w:bidi="ar"/>
        </w:rPr>
        <w:t>3.$ apt-get install gnome-core</w:t>
      </w:r>
    </w:p>
    <w:p>
      <w:pPr>
        <w:pStyle w:val="Normal"/>
        <w:keepNext/>
        <w:keepLines w:val="false"/>
        <w:widowControl/>
        <w:pBdr/>
        <w:shd w:val="clear" w:fill="EEEEEE"/>
        <w:spacing w:lineRule="atLeast" w:line="420" w:beforeAutospacing="0" w:before="225" w:afterAutospacing="0" w:after="225"/>
        <w:ind w:left="0" w:right="0" w:hanging="0"/>
        <w:jc w:val="left"/>
        <w:rPr>
          <w:rFonts w:ascii="Hiragino Sans GB W3" w:hAnsi="Hiragino Sans GB W3" w:eastAsia="Hiragino Sans GB W3" w:cs="Hiragino Sans GB W3"/>
          <w:b w:val="false"/>
          <w:b w:val="false"/>
          <w:i w:val="false"/>
          <w:i w:val="false"/>
          <w:caps w:val="false"/>
          <w:smallCaps w:val="false"/>
          <w:color w:val="333333"/>
          <w:spacing w:val="0"/>
          <w:sz w:val="24"/>
          <w:szCs w:val="24"/>
        </w:rPr>
      </w:pPr>
      <w:r>
        <w:rPr>
          <w:rFonts w:ascii="Hiragino Sans GB W3" w:hAnsi="Hiragino Sans GB W3" w:cs="Hiragino Sans GB W3" w:eastAsia="Hiragino Sans GB W3"/>
          <w:b w:val="false"/>
          <w:i w:val="false"/>
          <w:caps w:val="false"/>
          <w:smallCaps w:val="false"/>
          <w:color w:val="00000A"/>
          <w:spacing w:val="0"/>
          <w:sz w:val="24"/>
          <w:szCs w:val="24"/>
          <w:shd w:fill="EEEEEE" w:val="clear"/>
          <w:lang w:val="en-US" w:eastAsia="zh-CN" w:bidi="ar"/>
        </w:rPr>
        <w:t xml:space="preserve">  </w:t>
      </w:r>
      <w:r>
        <w:rPr>
          <w:rFonts w:ascii="Hiragino Sans GB W3" w:hAnsi="Hiragino Sans GB W3" w:cs="Hiragino Sans GB W3" w:eastAsia="Hiragino Sans GB W3"/>
          <w:b w:val="false"/>
          <w:i w:val="false"/>
          <w:caps w:val="false"/>
          <w:smallCaps w:val="false"/>
          <w:color w:val="00000A"/>
          <w:spacing w:val="0"/>
          <w:sz w:val="24"/>
          <w:szCs w:val="24"/>
          <w:shd w:fill="EEEEEE" w:val="clear"/>
          <w:lang w:val="en-US" w:eastAsia="zh-CN" w:bidi="ar"/>
        </w:rPr>
        <w:t>分享每天都进步 我很快乐</w:t>
      </w:r>
    </w:p>
    <w:p>
      <w:pPr>
        <w:pStyle w:val="Normal"/>
        <w:rPr>
          <w:lang w:val="en-US" w:eastAsia="zh-CN"/>
        </w:rPr>
      </w:pPr>
      <w:r>
        <w:rPr>
          <w:lang w:val="en-US" w:eastAsia="zh-CN"/>
        </w:rPr>
      </w:r>
    </w:p>
    <w:p>
      <w:pPr>
        <w:pStyle w:val="Normal"/>
        <w:rPr>
          <w:lang w:val="en-US" w:eastAsia="zh-CN"/>
        </w:rPr>
      </w:pPr>
      <w:r>
        <w:rPr>
          <w:lang w:val="en-US" w:eastAsia="zh-CN"/>
        </w:rPr>
        <w:t>init 5</w:t>
      </w:r>
      <w:r>
        <w:rPr>
          <w:lang w:val="en-US" w:eastAsia="zh-CN"/>
        </w:rPr>
        <w:t>按道理是切换到图形界面啊，怎么直接是直接重新启动到启动到字符界面了，这个鬼</w:t>
      </w:r>
      <w:r>
        <w:rPr>
          <w:lang w:val="en-US" w:eastAsia="zh-CN"/>
        </w:rPr>
        <w:t>kali</w:t>
      </w:r>
      <w:r>
        <w:rPr>
          <w:lang w:val="en-US" w:eastAsia="zh-CN"/>
        </w:rPr>
        <w:t>，什么嘛</w:t>
      </w:r>
    </w:p>
    <w:p>
      <w:pPr>
        <w:pStyle w:val="Normal"/>
        <w:rPr>
          <w:lang w:val="en-US" w:eastAsia="zh-CN"/>
        </w:rPr>
      </w:pPr>
      <w:r>
        <w:rPr>
          <w:lang w:val="en-US" w:eastAsia="zh-CN"/>
        </w:rPr>
        <w:t>startx</w:t>
      </w:r>
      <w:r>
        <w:rPr>
          <w:lang w:val="en-US" w:eastAsia="zh-CN"/>
        </w:rPr>
        <w:t>命令按道理也是直接启动到图形界面啊，要不起作用了，靠</w:t>
      </w:r>
    </w:p>
    <w:p>
      <w:pPr>
        <w:pStyle w:val="Normal"/>
        <w:rPr>
          <w:lang w:val="en-US" w:eastAsia="zh-CN"/>
        </w:rPr>
      </w:pPr>
      <w:r>
        <w:rPr>
          <w:lang w:val="en-US" w:eastAsia="zh-CN"/>
        </w:rPr>
      </w:r>
    </w:p>
    <w:p>
      <w:pPr>
        <w:pStyle w:val="Normal"/>
        <w:rPr>
          <w:lang w:val="en-US" w:eastAsia="zh-CN"/>
        </w:rPr>
      </w:pPr>
      <w:r>
        <w:rPr>
          <w:lang w:val="en-US" w:eastAsia="zh-CN"/>
        </w:rPr>
        <w:t>这样</w:t>
      </w:r>
      <w:r>
        <w:rPr>
          <w:lang w:val="en-US" w:eastAsia="zh-CN"/>
        </w:rPr>
        <w:t>pip2,pip2</w:t>
      </w:r>
      <w:r>
        <w:rPr>
          <w:lang w:val="en-US" w:eastAsia="zh-CN"/>
        </w:rPr>
        <w:t>就不矛盾了，我是说之前</w:t>
      </w:r>
      <w:r>
        <w:rPr>
          <w:lang w:val="en-US" w:eastAsia="zh-CN"/>
        </w:rPr>
        <w:t>Ubuntu</w:t>
      </w:r>
      <w:r>
        <w:rPr>
          <w:lang w:val="en-US" w:eastAsia="zh-CN"/>
        </w:rPr>
        <w:t>里面没这个问题的啊，要不需要改</w:t>
      </w:r>
      <w:r>
        <w:rPr>
          <w:lang w:val="en-US" w:eastAsia="zh-CN"/>
        </w:rPr>
        <w:t>link</w:t>
      </w:r>
      <w:r>
        <w:rPr>
          <w:lang w:val="en-US" w:eastAsia="zh-CN"/>
        </w:rPr>
        <w:t>啥的</w:t>
      </w:r>
    </w:p>
    <w:p>
      <w:pPr>
        <w:pStyle w:val="Normal"/>
        <w:rPr>
          <w:lang w:val="en-US" w:eastAsia="zh-CN"/>
        </w:rPr>
      </w:pPr>
      <w:r>
        <w:rPr>
          <w:lang w:val="en-US" w:eastAsia="zh-CN"/>
        </w:rPr>
        <w:t>fuck</w:t>
      </w:r>
      <w:r>
        <w:rPr>
          <w:lang w:val="en-US" w:eastAsia="zh-CN"/>
        </w:rPr>
        <w:t>，反正就是折腾</w:t>
      </w:r>
    </w:p>
    <w:p>
      <w:pPr>
        <w:pStyle w:val="Normal"/>
        <w:rPr>
          <w:lang w:val="en-US" w:eastAsia="zh-CN"/>
        </w:rPr>
      </w:pPr>
      <w:r>
        <w:rPr>
          <w:lang w:val="en-US" w:eastAsia="zh-CN"/>
        </w:rPr>
        <w:t>尝试几次好不容易找到了安装</w:t>
      </w:r>
      <w:r>
        <w:rPr>
          <w:lang w:val="en-US" w:eastAsia="zh-CN"/>
        </w:rPr>
        <w:t>pip3</w:t>
      </w:r>
      <w:r>
        <w:rPr>
          <w:lang w:val="en-US" w:eastAsia="zh-CN"/>
        </w:rPr>
        <w:t>的命令，但是居然报了个错，半天找不到但以为是被锁住了什么包下载管理器，但是安装</w:t>
      </w:r>
      <w:r>
        <w:rPr>
          <w:lang w:val="en-US" w:eastAsia="zh-CN"/>
        </w:rPr>
        <w:t>Ubuntu</w:t>
      </w:r>
      <w:r>
        <w:rPr>
          <w:lang w:val="en-US" w:eastAsia="zh-CN"/>
        </w:rPr>
        <w:t>里面的解锁方法不成功，报错的信息如下，还好我及时的反应过来，可能是提示的这两个依赖关系需要安装，果然尝试着安装这个</w:t>
      </w:r>
      <w:r>
        <w:rPr>
          <w:lang w:val="en-US" w:eastAsia="zh-CN"/>
        </w:rPr>
        <w:t>gsettings</w:t>
      </w:r>
      <w:r>
        <w:rPr>
          <w:lang w:val="en-US" w:eastAsia="zh-CN"/>
        </w:rPr>
        <w:t>包，果然安装成功了，再用</w:t>
      </w:r>
      <w:r>
        <w:rPr>
          <w:lang w:val="en-US" w:eastAsia="zh-CN"/>
        </w:rPr>
        <w:t>apt-get install pip3</w:t>
      </w:r>
      <w:r>
        <w:rPr>
          <w:lang w:val="en-US" w:eastAsia="zh-CN"/>
        </w:rPr>
        <w:t>果然安装不报错了，</w:t>
      </w:r>
      <w:r>
        <w:rPr>
          <w:lang w:val="en-US" w:eastAsia="zh-CN"/>
        </w:rPr>
        <w:t>fuck</w:t>
      </w:r>
    </w:p>
    <w:p>
      <w:pPr>
        <w:pStyle w:val="Normal"/>
        <w:rPr>
          <w:lang w:val="en-US" w:eastAsia="zh-CN"/>
        </w:rPr>
      </w:pPr>
      <w:r>
        <w:rPr/>
        <w:drawing>
          <wp:inline distT="0" distB="10795" distL="0" distR="11430">
            <wp:extent cx="5265420" cy="1970405"/>
            <wp:effectExtent l="0" t="0" r="0" b="0"/>
            <wp:docPr id="8" name="图片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4" descr=""/>
                    <pic:cNvPicPr>
                      <a:picLocks noChangeAspect="1" noChangeArrowheads="1"/>
                    </pic:cNvPicPr>
                  </pic:nvPicPr>
                  <pic:blipFill>
                    <a:blip r:embed="rId15"/>
                    <a:stretch>
                      <a:fillRect/>
                    </a:stretch>
                  </pic:blipFill>
                  <pic:spPr bwMode="auto">
                    <a:xfrm>
                      <a:off x="0" y="0"/>
                      <a:ext cx="5265420" cy="1970405"/>
                    </a:xfrm>
                    <a:prstGeom prst="rect">
                      <a:avLst/>
                    </a:prstGeom>
                  </pic:spPr>
                </pic:pic>
              </a:graphicData>
            </a:graphic>
          </wp:inline>
        </w:drawing>
      </w:r>
    </w:p>
    <w:p>
      <w:pPr>
        <w:pStyle w:val="Normal"/>
        <w:rPr>
          <w:lang w:val="en-US" w:eastAsia="zh-CN"/>
        </w:rPr>
      </w:pPr>
      <w:r>
        <w:rPr/>
        <w:drawing>
          <wp:inline distT="0" distB="10160" distL="0" distR="10160">
            <wp:extent cx="4523740" cy="5933440"/>
            <wp:effectExtent l="0" t="0" r="0" b="0"/>
            <wp:docPr id="9" name="图像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像1" descr=""/>
                    <pic:cNvPicPr>
                      <a:picLocks noChangeAspect="1" noChangeArrowheads="1"/>
                    </pic:cNvPicPr>
                  </pic:nvPicPr>
                  <pic:blipFill>
                    <a:blip r:embed="rId16"/>
                    <a:stretch>
                      <a:fillRect/>
                    </a:stretch>
                  </pic:blipFill>
                  <pic:spPr bwMode="auto">
                    <a:xfrm>
                      <a:off x="0" y="0"/>
                      <a:ext cx="4523740" cy="5933440"/>
                    </a:xfrm>
                    <a:prstGeom prst="rect">
                      <a:avLst/>
                    </a:prstGeom>
                  </pic:spPr>
                </pic:pic>
              </a:graphicData>
            </a:graphic>
          </wp:inline>
        </w:drawing>
      </w:r>
    </w:p>
    <w:p>
      <w:pPr>
        <w:pStyle w:val="Normal"/>
        <w:rPr>
          <w:lang w:val="en-US" w:eastAsia="zh-CN"/>
        </w:rPr>
      </w:pPr>
      <w:r>
        <w:rPr>
          <w:lang w:val="en-US" w:eastAsia="zh-CN"/>
        </w:rPr>
        <w:t>被搞惨了，</w:t>
      </w:r>
      <w:r>
        <w:rPr>
          <w:lang w:val="en-US" w:eastAsia="zh-CN"/>
        </w:rPr>
        <w:t>kali</w:t>
      </w:r>
      <w:r>
        <w:rPr>
          <w:lang w:val="en-US" w:eastAsia="zh-CN"/>
        </w:rPr>
        <w:t>里面的</w:t>
      </w:r>
      <w:r>
        <w:rPr>
          <w:lang w:val="en-US" w:eastAsia="zh-CN"/>
        </w:rPr>
        <w:t>pip</w:t>
      </w:r>
      <w:r>
        <w:rPr>
          <w:lang w:val="en-US" w:eastAsia="zh-CN"/>
        </w:rPr>
        <w:t>，</w:t>
      </w:r>
      <w:r>
        <w:rPr>
          <w:lang w:val="en-US" w:eastAsia="zh-CN"/>
        </w:rPr>
        <w:t>pip2</w:t>
      </w:r>
      <w:r>
        <w:rPr>
          <w:lang w:val="en-US" w:eastAsia="zh-CN"/>
        </w:rPr>
        <w:t>对应的都是</w:t>
      </w:r>
      <w:r>
        <w:rPr>
          <w:lang w:val="en-US" w:eastAsia="zh-CN"/>
        </w:rPr>
        <w:t>python2</w:t>
      </w:r>
      <w:r>
        <w:rPr>
          <w:lang w:val="en-US" w:eastAsia="zh-CN"/>
        </w:rPr>
        <w:t>，所以无法给</w:t>
      </w:r>
      <w:r>
        <w:rPr>
          <w:lang w:val="en-US" w:eastAsia="zh-CN"/>
        </w:rPr>
        <w:t>Python3</w:t>
      </w:r>
      <w:r>
        <w:rPr>
          <w:lang w:val="en-US" w:eastAsia="zh-CN"/>
        </w:rPr>
        <w:t>下载包，首先需要安装</w:t>
      </w:r>
      <w:r>
        <w:rPr>
          <w:lang w:val="en-US" w:eastAsia="zh-CN"/>
        </w:rPr>
        <w:t>pip3</w:t>
      </w:r>
    </w:p>
    <w:p>
      <w:pPr>
        <w:pStyle w:val="Normal"/>
        <w:rPr>
          <w:lang w:val="en-US" w:eastAsia="zh-CN"/>
        </w:rPr>
      </w:pPr>
      <w:r>
        <w:rPr>
          <w:lang w:val="en-US" w:eastAsia="zh-CN"/>
        </w:rPr>
      </w:r>
    </w:p>
    <w:p>
      <w:pPr>
        <w:pStyle w:val="2"/>
        <w:keepNext/>
        <w:keepLines w:val="false"/>
        <w:widowControl/>
        <w:pBdr/>
        <w:shd w:val="clear" w:fill="F2F2F2"/>
        <w:spacing w:lineRule="atLeast" w:line="360" w:beforeAutospacing="0" w:before="0" w:afterAutospacing="0" w:after="0"/>
        <w:ind w:left="0" w:right="0" w:hanging="0"/>
        <w:rPr>
          <w:lang w:val="en-US" w:eastAsia="zh-CN"/>
        </w:rPr>
      </w:pPr>
      <w:r>
        <w:rPr>
          <w:lang w:val="en-US" w:eastAsia="zh-CN"/>
        </w:rPr>
        <w:t>操，像运行那个</w:t>
      </w:r>
      <w:r>
        <w:rPr>
          <w:lang w:val="en-US" w:eastAsia="zh-CN"/>
        </w:rPr>
        <w:t>ddos</w:t>
      </w:r>
      <w:r>
        <w:rPr>
          <w:lang w:val="en-US" w:eastAsia="zh-CN"/>
        </w:rPr>
        <w:t>的</w:t>
      </w:r>
      <w:r>
        <w:rPr>
          <w:lang w:val="en-US" w:eastAsia="zh-CN"/>
        </w:rPr>
        <w:t>demo</w:t>
      </w:r>
      <w:r>
        <w:rPr>
          <w:lang w:val="en-US" w:eastAsia="zh-CN"/>
        </w:rPr>
        <w:t>，原来还有个小问题，因为作者是用</w:t>
      </w:r>
      <w:r>
        <w:rPr>
          <w:lang w:val="en-US" w:eastAsia="zh-CN"/>
        </w:rPr>
        <w:t>Python3</w:t>
      </w:r>
      <w:r>
        <w:rPr>
          <w:lang w:val="en-US" w:eastAsia="zh-CN"/>
        </w:rPr>
        <w:t>，写的，但是我的</w:t>
      </w:r>
      <w:r>
        <w:rPr>
          <w:lang w:val="en-US" w:eastAsia="zh-CN"/>
        </w:rPr>
        <w:t>kali</w:t>
      </w:r>
      <w:r>
        <w:rPr>
          <w:lang w:val="en-US" w:eastAsia="zh-CN"/>
        </w:rPr>
        <w:t>上默认是</w:t>
      </w:r>
      <w:r>
        <w:rPr>
          <w:lang w:val="en-US" w:eastAsia="zh-CN"/>
        </w:rPr>
        <w:t>Python2</w:t>
      </w:r>
      <w:r>
        <w:rPr>
          <w:lang w:val="en-US" w:eastAsia="zh-CN"/>
        </w:rPr>
        <w:t>，而且</w:t>
      </w:r>
      <w:r>
        <w:rPr>
          <w:lang w:val="en-US" w:eastAsia="zh-CN"/>
        </w:rPr>
        <w:t>python3</w:t>
      </w:r>
      <w:r>
        <w:rPr>
          <w:lang w:val="en-US" w:eastAsia="zh-CN"/>
        </w:rPr>
        <w:t>中有一个包我没有结果我还不好安装了</w:t>
      </w:r>
    </w:p>
    <w:p>
      <w:pPr>
        <w:pStyle w:val="2"/>
        <w:keepNext/>
        <w:keepLines w:val="false"/>
        <w:widowControl/>
        <w:pBdr/>
        <w:shd w:val="clear" w:fill="F2F2F2"/>
        <w:spacing w:lineRule="atLeast" w:line="360" w:beforeAutospacing="0" w:before="0" w:afterAutospacing="0" w:after="0"/>
        <w:ind w:left="0" w:right="0" w:hanging="0"/>
        <w:rPr>
          <w:lang w:val="en-US" w:eastAsia="zh-CN"/>
        </w:rPr>
      </w:pPr>
      <w:r>
        <w:rPr/>
        <w:drawing>
          <wp:inline distT="0" distB="12065" distL="0" distR="6350">
            <wp:extent cx="5270500" cy="1683385"/>
            <wp:effectExtent l="0" t="0" r="0" b="0"/>
            <wp:docPr id="10" name="图片 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28" descr=""/>
                    <pic:cNvPicPr>
                      <a:picLocks noChangeAspect="1" noChangeArrowheads="1"/>
                    </pic:cNvPicPr>
                  </pic:nvPicPr>
                  <pic:blipFill>
                    <a:blip r:embed="rId17"/>
                    <a:stretch>
                      <a:fillRect/>
                    </a:stretch>
                  </pic:blipFill>
                  <pic:spPr bwMode="auto">
                    <a:xfrm>
                      <a:off x="0" y="0"/>
                      <a:ext cx="5270500" cy="1683385"/>
                    </a:xfrm>
                    <a:prstGeom prst="rect">
                      <a:avLst/>
                    </a:prstGeom>
                  </pic:spPr>
                </pic:pic>
              </a:graphicData>
            </a:graphic>
          </wp:inline>
        </w:drawing>
      </w:r>
    </w:p>
    <w:p>
      <w:pPr>
        <w:pStyle w:val="2"/>
        <w:keepNext/>
        <w:keepLines w:val="false"/>
        <w:widowControl/>
        <w:pBdr/>
        <w:shd w:val="clear" w:fill="F2F2F2"/>
        <w:spacing w:lineRule="atLeast" w:line="360" w:beforeAutospacing="0" w:before="0" w:afterAutospacing="0" w:after="0"/>
        <w:ind w:left="0" w:right="0" w:hanging="0"/>
        <w:rPr>
          <w:lang w:val="en-US" w:eastAsia="zh-CN"/>
        </w:rPr>
      </w:pPr>
      <w:r>
        <w:rPr>
          <w:lang w:val="en-US" w:eastAsia="zh-CN"/>
        </w:rPr>
        <w:t>牛逼，比如</w:t>
      </w:r>
      <w:r>
        <w:rPr>
          <w:lang w:val="en-US" w:eastAsia="zh-CN"/>
        </w:rPr>
        <w:t>centos</w:t>
      </w:r>
      <w:r>
        <w:rPr>
          <w:lang w:val="en-US" w:eastAsia="zh-CN"/>
        </w:rPr>
        <w:t>下面配置服务开启启动使用的</w:t>
      </w:r>
      <w:r>
        <w:rPr>
          <w:lang w:val="en-US" w:eastAsia="zh-CN"/>
        </w:rPr>
        <w:t>chkconfig</w:t>
      </w:r>
      <w:r>
        <w:rPr>
          <w:lang w:val="en-US" w:eastAsia="zh-CN"/>
        </w:rPr>
        <w:t>命令</w:t>
      </w:r>
      <w:r>
        <w:rPr>
          <w:lang w:val="en-US" w:eastAsia="zh-CN"/>
        </w:rPr>
        <w:t>,</w:t>
      </w:r>
      <w:r>
        <w:rPr>
          <w:lang w:val="en-US" w:eastAsia="zh-CN"/>
        </w:rPr>
        <w:t>如下</w:t>
      </w:r>
      <w:r>
        <w:rPr>
          <w:lang w:val="en-US" w:eastAsia="zh-CN"/>
        </w:rPr>
        <w:t>:</w:t>
      </w:r>
    </w:p>
    <w:p>
      <w:pPr>
        <w:pStyle w:val="Normal"/>
        <w:rPr>
          <w:rFonts w:ascii="微软雅黑" w:hAnsi="微软雅黑" w:eastAsia="微软雅黑" w:cs="微软雅黑"/>
          <w:b w:val="false"/>
          <w:b w:val="false"/>
          <w:i w:val="false"/>
          <w:i w:val="false"/>
          <w:caps w:val="false"/>
          <w:smallCaps w:val="false"/>
          <w:color w:val="444444"/>
          <w:spacing w:val="0"/>
          <w:sz w:val="21"/>
          <w:szCs w:val="21"/>
          <w:highlight w:val="white"/>
        </w:rPr>
      </w:pPr>
      <w:r>
        <w:rPr>
          <w:rFonts w:eastAsia="微软雅黑" w:cs="微软雅黑" w:ascii="微软雅黑" w:hAnsi="微软雅黑"/>
          <w:b w:val="false"/>
          <w:i w:val="false"/>
          <w:caps w:val="false"/>
          <w:smallCaps w:val="false"/>
          <w:color w:val="444444"/>
          <w:spacing w:val="0"/>
          <w:sz w:val="21"/>
          <w:szCs w:val="21"/>
          <w:shd w:fill="FFFFFF" w:val="clear"/>
        </w:rPr>
        <w:t>&gt;&gt;&gt; </w:t>
      </w:r>
      <w:r>
        <w:rPr>
          <w:rFonts w:eastAsia="微软雅黑" w:cs="微软雅黑" w:ascii="微软雅黑" w:hAnsi="微软雅黑"/>
          <w:b w:val="false"/>
          <w:i w:val="false"/>
          <w:caps w:val="false"/>
          <w:smallCaps w:val="false"/>
          <w:color w:val="444444"/>
          <w:spacing w:val="0"/>
          <w:sz w:val="21"/>
          <w:szCs w:val="21"/>
          <w:shd w:fill="F7F7F7" w:val="clear"/>
        </w:rPr>
        <w:t>chkconfig --level 35 sshd on</w:t>
      </w:r>
    </w:p>
    <w:p>
      <w:pPr>
        <w:pStyle w:val="Normal"/>
        <w:rPr>
          <w:rFonts w:ascii="微软雅黑" w:hAnsi="微软雅黑" w:eastAsia="微软雅黑" w:cs="微软雅黑"/>
          <w:b w:val="false"/>
          <w:b w:val="false"/>
          <w:i w:val="false"/>
          <w:i w:val="false"/>
          <w:caps w:val="false"/>
          <w:smallCaps w:val="false"/>
          <w:color w:val="444444"/>
          <w:spacing w:val="0"/>
          <w:sz w:val="21"/>
          <w:szCs w:val="21"/>
          <w:highlight w:val="white"/>
          <w:lang w:val="en-US" w:eastAsia="zh-CN"/>
        </w:rPr>
      </w:pPr>
      <w:r>
        <w:rPr>
          <w:rFonts w:ascii="微软雅黑" w:hAnsi="微软雅黑" w:cs="微软雅黑" w:eastAsia="微软雅黑"/>
          <w:b w:val="false"/>
          <w:i w:val="false"/>
          <w:caps w:val="false"/>
          <w:smallCaps w:val="false"/>
          <w:color w:val="444444"/>
          <w:spacing w:val="0"/>
          <w:sz w:val="21"/>
          <w:szCs w:val="21"/>
          <w:shd w:fill="F7F7F7" w:val="clear"/>
          <w:lang w:val="en-US" w:eastAsia="zh-CN"/>
        </w:rPr>
        <w:t>但是</w:t>
      </w:r>
      <w:r>
        <w:rPr>
          <w:rFonts w:eastAsia="微软雅黑" w:cs="微软雅黑" w:ascii="微软雅黑" w:hAnsi="微软雅黑"/>
          <w:b w:val="false"/>
          <w:i w:val="false"/>
          <w:caps w:val="false"/>
          <w:smallCaps w:val="false"/>
          <w:color w:val="444444"/>
          <w:spacing w:val="0"/>
          <w:sz w:val="21"/>
          <w:szCs w:val="21"/>
          <w:shd w:fill="F7F7F7" w:val="clear"/>
          <w:lang w:val="en-US" w:eastAsia="zh-CN"/>
        </w:rPr>
        <w:t>kali</w:t>
      </w:r>
      <w:r>
        <w:rPr>
          <w:rFonts w:ascii="微软雅黑" w:hAnsi="微软雅黑" w:cs="微软雅黑" w:eastAsia="微软雅黑"/>
          <w:b w:val="false"/>
          <w:i w:val="false"/>
          <w:caps w:val="false"/>
          <w:smallCaps w:val="false"/>
          <w:color w:val="444444"/>
          <w:spacing w:val="0"/>
          <w:sz w:val="21"/>
          <w:szCs w:val="21"/>
          <w:shd w:fill="F7F7F7" w:val="clear"/>
          <w:lang w:val="en-US" w:eastAsia="zh-CN"/>
        </w:rPr>
        <w:t>下面没有这个命令只有用，效果是一样的，我用的是</w:t>
      </w:r>
      <w:r>
        <w:rPr>
          <w:rFonts w:eastAsia="微软雅黑" w:cs="微软雅黑" w:ascii="微软雅黑" w:hAnsi="微软雅黑"/>
          <w:b w:val="false"/>
          <w:i w:val="false"/>
          <w:caps w:val="false"/>
          <w:smallCaps w:val="false"/>
          <w:color w:val="444444"/>
          <w:spacing w:val="0"/>
          <w:sz w:val="21"/>
          <w:szCs w:val="21"/>
          <w:shd w:fill="F7F7F7" w:val="clear"/>
          <w:lang w:val="en-US" w:eastAsia="zh-CN"/>
        </w:rPr>
        <w:t>sysv</w:t>
      </w:r>
      <w:r>
        <w:rPr>
          <w:rFonts w:ascii="微软雅黑" w:hAnsi="微软雅黑" w:cs="微软雅黑" w:eastAsia="微软雅黑"/>
          <w:b w:val="false"/>
          <w:i w:val="false"/>
          <w:caps w:val="false"/>
          <w:smallCaps w:val="false"/>
          <w:color w:val="444444"/>
          <w:spacing w:val="0"/>
          <w:sz w:val="21"/>
          <w:szCs w:val="21"/>
          <w:shd w:fill="F7F7F7" w:val="clear"/>
          <w:lang w:val="en-US" w:eastAsia="zh-CN"/>
        </w:rPr>
        <w:t>这种</w:t>
      </w:r>
    </w:p>
    <w:p>
      <w:pPr>
        <w:pStyle w:val="Normal"/>
        <w:rPr>
          <w:rFonts w:ascii="微软雅黑" w:hAnsi="微软雅黑" w:eastAsia="微软雅黑" w:cs="微软雅黑"/>
          <w:b w:val="false"/>
          <w:b w:val="false"/>
          <w:i w:val="false"/>
          <w:i w:val="false"/>
          <w:caps w:val="false"/>
          <w:smallCaps w:val="false"/>
          <w:color w:val="444444"/>
          <w:spacing w:val="0"/>
          <w:sz w:val="21"/>
          <w:szCs w:val="21"/>
          <w:highlight w:val="white"/>
          <w:lang w:val="en-US" w:eastAsia="zh-CN"/>
        </w:rPr>
      </w:pPr>
      <w:r>
        <w:rPr>
          <w:rFonts w:eastAsia="微软雅黑" w:cs="微软雅黑" w:ascii="微软雅黑" w:hAnsi="微软雅黑"/>
          <w:b w:val="false"/>
          <w:i w:val="false"/>
          <w:caps w:val="false"/>
          <w:smallCaps w:val="false"/>
          <w:color w:val="444444"/>
          <w:spacing w:val="0"/>
          <w:sz w:val="21"/>
          <w:szCs w:val="21"/>
          <w:shd w:fill="FFFFFF" w:val="clear"/>
        </w:rPr>
        <w:t>update-rc.d servicename enable</w:t>
        <w:br/>
        <w:br/>
        <w:t>or</w:t>
        <w:br/>
        <w:br/>
        <w:t>sysv-rc-conf --levle 35 servicename on</w:t>
      </w:r>
    </w:p>
    <w:p>
      <w:pPr>
        <w:pStyle w:val="Normal"/>
        <w:rPr>
          <w:lang w:val="en-US" w:eastAsia="zh-CN"/>
        </w:rPr>
      </w:pPr>
      <w:r>
        <w:rPr>
          <w:lang w:val="en-US" w:eastAsia="zh-CN"/>
        </w:rPr>
      </w:r>
    </w:p>
    <w:p>
      <w:pPr>
        <w:pStyle w:val="Normal"/>
        <w:rPr>
          <w:lang w:val="en-US" w:eastAsia="zh-CN"/>
        </w:rPr>
      </w:pPr>
      <w:r>
        <w:rPr>
          <w:lang w:val="en-US" w:eastAsia="zh-CN"/>
        </w:rPr>
        <w:t>kali</w:t>
      </w:r>
      <w:r>
        <w:rPr>
          <w:lang w:val="en-US" w:eastAsia="zh-CN"/>
        </w:rPr>
        <w:t>中文输入法安装</w:t>
      </w:r>
    </w:p>
    <w:p>
      <w:pPr>
        <w:pStyle w:val="Normal"/>
        <w:rPr>
          <w:lang w:val="en-US" w:eastAsia="zh-CN"/>
        </w:rPr>
      </w:pPr>
      <w:r>
        <w:rPr>
          <w:lang w:val="en-US" w:eastAsia="zh-CN"/>
        </w:rPr>
        <w:t>给</w:t>
      </w:r>
      <w:r>
        <w:rPr>
          <w:lang w:val="en-US" w:eastAsia="zh-CN"/>
        </w:rPr>
        <w:t>kali</w:t>
      </w:r>
      <w:r>
        <w:rPr>
          <w:lang w:val="en-US" w:eastAsia="zh-CN"/>
        </w:rPr>
        <w:t>安装输入法，折腾死我了啊</w:t>
      </w:r>
    </w:p>
    <w:p>
      <w:pPr>
        <w:pStyle w:val="Normal"/>
        <w:rPr>
          <w:lang w:val="en-US" w:eastAsia="zh-CN"/>
        </w:rPr>
      </w:pPr>
      <w:r>
        <w:rPr>
          <w:lang w:val="en-US" w:eastAsia="zh-CN"/>
        </w:rPr>
        <w:t>虽然右上角有显示</w:t>
      </w:r>
      <w:r>
        <w:rPr>
          <w:lang w:val="en-US" w:eastAsia="zh-CN"/>
        </w:rPr>
        <w:t>zh</w:t>
      </w:r>
      <w:r>
        <w:rPr>
          <w:lang w:val="en-US" w:eastAsia="zh-CN"/>
        </w:rPr>
        <w:t>，但是打字，一直都是英文啊</w:t>
      </w:r>
    </w:p>
    <w:p>
      <w:pPr>
        <w:pStyle w:val="Normal"/>
        <w:rPr>
          <w:lang w:val="en-US" w:eastAsia="zh-CN"/>
        </w:rPr>
      </w:pPr>
      <w:r>
        <w:rPr>
          <w:lang w:val="en-US" w:eastAsia="zh-CN"/>
        </w:rPr>
        <w:t>坑爹啊，原来</w:t>
      </w:r>
      <w:r>
        <w:rPr>
          <w:lang w:val="en-US" w:eastAsia="zh-CN"/>
        </w:rPr>
        <w:t>kali</w:t>
      </w:r>
      <w:r>
        <w:rPr>
          <w:lang w:val="en-US" w:eastAsia="zh-CN"/>
        </w:rPr>
        <w:t>自带了</w:t>
      </w:r>
      <w:r>
        <w:rPr>
          <w:lang w:val="en-US" w:eastAsia="zh-CN"/>
        </w:rPr>
        <w:t>Iceweasel</w:t>
      </w:r>
      <w:r>
        <w:rPr>
          <w:lang w:val="en-US" w:eastAsia="zh-CN"/>
        </w:rPr>
        <w:t>作为自己的浏览器，</w:t>
      </w:r>
      <w:r>
        <w:rPr>
          <w:lang w:val="en-US" w:eastAsia="zh-CN"/>
        </w:rPr>
        <w:t>fuck</w:t>
      </w:r>
    </w:p>
    <w:p>
      <w:pPr>
        <w:pStyle w:val="Normal"/>
        <w:rPr>
          <w:lang w:val="en-US" w:eastAsia="zh-CN"/>
        </w:rPr>
      </w:pPr>
      <w:r>
        <w:rPr>
          <w:lang w:val="en-US" w:eastAsia="zh-CN"/>
        </w:rPr>
        <w:t>日哦，还是要去全部设置，区域语言，输入源里面选择添加，搜索找到拼音才行</w:t>
      </w:r>
    </w:p>
    <w:p>
      <w:pPr>
        <w:pStyle w:val="Normal"/>
        <w:rPr>
          <w:lang w:val="en-US" w:eastAsia="zh-CN"/>
        </w:rPr>
      </w:pPr>
      <w:r>
        <w:rPr>
          <w:lang w:val="en-US" w:eastAsia="zh-CN"/>
        </w:rPr>
        <w:t>还是挺麻烦的，这个添加了之后，</w:t>
      </w:r>
      <w:r>
        <w:rPr>
          <w:lang w:val="en-US" w:eastAsia="zh-CN"/>
        </w:rPr>
        <w:t>ctrl+</w:t>
      </w:r>
      <w:r>
        <w:rPr>
          <w:lang w:val="en-US" w:eastAsia="zh-CN"/>
        </w:rPr>
        <w:t>空格，再回出现选择拼音的选项，之前的</w:t>
      </w:r>
      <w:r>
        <w:rPr>
          <w:lang w:val="en-US" w:eastAsia="zh-CN"/>
        </w:rPr>
        <w:t>zh</w:t>
      </w:r>
      <w:r>
        <w:rPr>
          <w:lang w:val="en-US" w:eastAsia="zh-CN"/>
        </w:rPr>
        <w:t>根本就不是中文输入的意思，操</w:t>
      </w:r>
    </w:p>
    <w:p>
      <w:pPr>
        <w:pStyle w:val="Normal"/>
        <w:rPr>
          <w:lang w:val="en-US" w:eastAsia="zh-CN"/>
        </w:rPr>
      </w:pPr>
      <w:r>
        <w:rPr>
          <w:lang w:val="en-US" w:eastAsia="zh-CN"/>
        </w:rPr>
        <w:t>安装倒是不麻烦</w:t>
      </w:r>
    </w:p>
    <w:p>
      <w:pPr>
        <w:pStyle w:val="NormalWeb"/>
        <w:keepNext/>
        <w:keepLines w:val="false"/>
        <w:widowControl/>
        <w:shd w:val="clear" w:fill="FFFFFF"/>
        <w:spacing w:lineRule="atLeast" w:line="293" w:beforeAutospacing="0" w:before="150" w:afterAutospacing="0" w:after="150"/>
        <w:ind w:left="0" w:right="0" w:hanging="0"/>
        <w:jc w:val="left"/>
        <w:rPr>
          <w:rFonts w:ascii="Verdana" w:hAnsi="Verdana" w:cs="Verdana"/>
          <w:b w:val="false"/>
          <w:b w:val="false"/>
          <w:i w:val="false"/>
          <w:i w:val="false"/>
          <w:caps w:val="false"/>
          <w:smallCaps w:val="false"/>
          <w:color w:val="000066"/>
          <w:spacing w:val="0"/>
          <w:sz w:val="19"/>
          <w:szCs w:val="19"/>
        </w:rPr>
      </w:pPr>
      <w:r>
        <w:rPr>
          <w:rFonts w:cs="Verdana" w:ascii="Verdana" w:hAnsi="Verdana"/>
          <w:b w:val="false"/>
          <w:i w:val="false"/>
          <w:caps w:val="false"/>
          <w:smallCaps w:val="false"/>
          <w:color w:val="000066"/>
          <w:spacing w:val="0"/>
          <w:sz w:val="19"/>
          <w:szCs w:val="19"/>
          <w:shd w:fill="FFFFFF" w:val="clear"/>
        </w:rPr>
        <w:t>apt-get install fcitx-table-wbpy ttf-wqy-microhei ttf-wqy-zenhei    #</w:t>
      </w:r>
      <w:r>
        <w:rPr>
          <w:rFonts w:ascii="Verdana" w:hAnsi="Verdana" w:cs="Verdana"/>
          <w:b w:val="false"/>
          <w:i w:val="false"/>
          <w:caps w:val="false"/>
          <w:smallCaps w:val="false"/>
          <w:color w:val="000066"/>
          <w:spacing w:val="0"/>
          <w:sz w:val="19"/>
          <w:szCs w:val="19"/>
          <w:shd w:fill="FFFFFF" w:val="clear"/>
        </w:rPr>
        <w:t>拼音五笔</w:t>
      </w:r>
    </w:p>
    <w:p>
      <w:pPr>
        <w:pStyle w:val="NormalWeb"/>
        <w:keepNext/>
        <w:keepLines w:val="false"/>
        <w:widowControl/>
        <w:shd w:val="clear" w:fill="FFFFFF"/>
        <w:spacing w:lineRule="atLeast" w:line="293" w:beforeAutospacing="0" w:before="150" w:afterAutospacing="0" w:after="150"/>
        <w:ind w:left="0" w:right="0" w:hanging="0"/>
        <w:jc w:val="left"/>
        <w:rPr>
          <w:rFonts w:ascii="Verdana" w:hAnsi="Verdana" w:cs="Verdana"/>
          <w:b w:val="false"/>
          <w:b w:val="false"/>
          <w:i w:val="false"/>
          <w:i w:val="false"/>
          <w:caps w:val="false"/>
          <w:smallCaps w:val="false"/>
          <w:color w:val="000066"/>
          <w:spacing w:val="0"/>
          <w:sz w:val="19"/>
          <w:szCs w:val="19"/>
        </w:rPr>
      </w:pPr>
      <w:r>
        <w:rPr>
          <w:rFonts w:cs="Verdana" w:ascii="Verdana" w:hAnsi="Verdana"/>
          <w:b w:val="false"/>
          <w:i w:val="false"/>
          <w:caps w:val="false"/>
          <w:smallCaps w:val="false"/>
          <w:color w:val="000066"/>
          <w:spacing w:val="0"/>
          <w:sz w:val="19"/>
          <w:szCs w:val="19"/>
          <w:shd w:fill="FFFFFF" w:val="clear"/>
        </w:rPr>
        <w:t>apt-get install ibus ibus-pinyin          #</w:t>
      </w:r>
      <w:r>
        <w:rPr>
          <w:rFonts w:ascii="Verdana" w:hAnsi="Verdana" w:cs="Verdana"/>
          <w:b w:val="false"/>
          <w:i w:val="false"/>
          <w:caps w:val="false"/>
          <w:smallCaps w:val="false"/>
          <w:color w:val="000066"/>
          <w:spacing w:val="0"/>
          <w:sz w:val="19"/>
          <w:szCs w:val="19"/>
          <w:shd w:fill="FFFFFF" w:val="clear"/>
        </w:rPr>
        <w:t>经典的</w:t>
      </w:r>
      <w:r>
        <w:rPr>
          <w:rFonts w:cs="Verdana" w:ascii="Verdana" w:hAnsi="Verdana"/>
          <w:b w:val="false"/>
          <w:i w:val="false"/>
          <w:caps w:val="false"/>
          <w:smallCaps w:val="false"/>
          <w:color w:val="000066"/>
          <w:spacing w:val="0"/>
          <w:sz w:val="19"/>
          <w:szCs w:val="19"/>
          <w:shd w:fill="FFFFFF" w:val="clear"/>
        </w:rPr>
        <w:t>ibus</w:t>
      </w:r>
    </w:p>
    <w:p>
      <w:pPr>
        <w:pStyle w:val="NormalWeb"/>
        <w:keepNext/>
        <w:keepLines w:val="false"/>
        <w:widowControl/>
        <w:shd w:val="clear" w:fill="FFFFFF"/>
        <w:spacing w:lineRule="atLeast" w:line="293" w:beforeAutospacing="0" w:before="150" w:afterAutospacing="0" w:after="150"/>
        <w:ind w:left="0" w:right="0" w:hanging="0"/>
        <w:jc w:val="left"/>
        <w:rPr>
          <w:rFonts w:ascii="Verdana" w:hAnsi="Verdana" w:cs="Verdana"/>
          <w:b w:val="false"/>
          <w:b w:val="false"/>
          <w:i w:val="false"/>
          <w:i w:val="false"/>
          <w:caps w:val="false"/>
          <w:smallCaps w:val="false"/>
          <w:color w:val="000066"/>
          <w:spacing w:val="0"/>
          <w:sz w:val="19"/>
          <w:szCs w:val="19"/>
        </w:rPr>
      </w:pPr>
      <w:r>
        <w:rPr>
          <w:rFonts w:cs="Verdana" w:ascii="Verdana" w:hAnsi="Verdana"/>
          <w:b w:val="false"/>
          <w:i w:val="false"/>
          <w:caps w:val="false"/>
          <w:smallCaps w:val="false"/>
          <w:color w:val="000066"/>
          <w:spacing w:val="0"/>
          <w:sz w:val="19"/>
          <w:szCs w:val="19"/>
          <w:shd w:fill="FFFFFF" w:val="clear"/>
        </w:rPr>
        <w:t>apt-get install fcitx fcitx-googlepinyin                #fcitx</w:t>
      </w:r>
      <w:r>
        <w:rPr>
          <w:rFonts w:ascii="Verdana" w:hAnsi="Verdana" w:cs="Verdana"/>
          <w:b w:val="false"/>
          <w:i w:val="false"/>
          <w:caps w:val="false"/>
          <w:smallCaps w:val="false"/>
          <w:color w:val="000066"/>
          <w:spacing w:val="0"/>
          <w:sz w:val="19"/>
          <w:szCs w:val="19"/>
          <w:shd w:fill="FFFFFF" w:val="clear"/>
        </w:rPr>
        <w:t>拼音</w:t>
      </w:r>
    </w:p>
    <w:p>
      <w:pPr>
        <w:pStyle w:val="Normal"/>
        <w:rPr>
          <w:lang w:val="en-US" w:eastAsia="zh-CN"/>
        </w:rPr>
      </w:pPr>
      <w:r>
        <w:rPr>
          <w:lang w:val="en-US" w:eastAsia="zh-CN"/>
        </w:rPr>
        <w:t>3</w:t>
      </w:r>
      <w:r>
        <w:rPr>
          <w:lang w:val="en-US" w:eastAsia="zh-CN"/>
        </w:rPr>
        <w:t>个可以任选</w:t>
      </w:r>
    </w:p>
    <w:p>
      <w:pPr>
        <w:pStyle w:val="Normal"/>
        <w:rPr>
          <w:lang w:val="en-US" w:eastAsia="zh-CN"/>
        </w:rPr>
      </w:pPr>
      <w:r>
        <w:rPr>
          <w:lang w:val="en-US" w:eastAsia="zh-CN"/>
        </w:rPr>
        <w:t>在控制台下输入</w:t>
      </w:r>
      <w:r>
        <w:rPr>
          <w:lang w:val="en-US" w:eastAsia="zh-CN"/>
        </w:rPr>
        <w:t>ibus-setup</w:t>
      </w:r>
      <w:r>
        <w:rPr>
          <w:lang w:val="en-US" w:eastAsia="zh-CN"/>
        </w:rPr>
        <w:t>可以对</w:t>
      </w:r>
      <w:r>
        <w:rPr>
          <w:lang w:val="en-US" w:eastAsia="zh-CN"/>
        </w:rPr>
        <w:t>ibus</w:t>
      </w:r>
      <w:r>
        <w:rPr>
          <w:lang w:val="en-US" w:eastAsia="zh-CN"/>
        </w:rPr>
        <w:t>进行设置</w:t>
      </w:r>
    </w:p>
    <w:p>
      <w:pPr>
        <w:pStyle w:val="Normal"/>
        <w:rPr>
          <w:lang w:val="en-US" w:eastAsia="zh-CN"/>
        </w:rPr>
      </w:pPr>
      <w:r>
        <w:rPr>
          <w:lang w:val="en-US" w:eastAsia="zh-CN"/>
        </w:rPr>
        <w:t>还有在控制台下</w:t>
      </w:r>
    </w:p>
    <w:p>
      <w:pPr>
        <w:pStyle w:val="Normal"/>
        <w:rPr>
          <w:lang w:val="en-US" w:eastAsia="zh-CN"/>
        </w:rPr>
      </w:pPr>
      <w:r>
        <w:rPr>
          <w:lang w:val="en-US" w:eastAsia="zh-CN"/>
        </w:rPr>
        <w:t>2017.1.20</w:t>
      </w:r>
    </w:p>
    <w:p>
      <w:pPr>
        <w:pStyle w:val="Normal"/>
        <w:rPr>
          <w:lang w:val="en-US" w:eastAsia="zh-CN"/>
        </w:rPr>
      </w:pPr>
      <w:r>
        <w:rPr>
          <w:lang w:val="en-US" w:eastAsia="zh-CN"/>
        </w:rPr>
        <w:t>xshell</w:t>
      </w:r>
      <w:r>
        <w:rPr>
          <w:lang w:val="en-US" w:eastAsia="zh-CN"/>
        </w:rPr>
        <w:t>连接不上的问题</w:t>
      </w:r>
    </w:p>
    <w:p>
      <w:pPr>
        <w:pStyle w:val="Normal"/>
        <w:rPr>
          <w:lang w:val="en-US" w:eastAsia="zh-CN"/>
        </w:rPr>
      </w:pPr>
      <w:r>
        <w:rPr>
          <w:lang w:val="en-US" w:eastAsia="zh-CN"/>
        </w:rPr>
        <w:t>几天不用</w:t>
      </w:r>
      <w:r>
        <w:rPr>
          <w:lang w:val="en-US" w:eastAsia="zh-CN"/>
        </w:rPr>
        <w:t>linux</w:t>
      </w:r>
      <w:r>
        <w:rPr>
          <w:lang w:val="en-US" w:eastAsia="zh-CN"/>
        </w:rPr>
        <w:t>就忘了，</w:t>
      </w:r>
    </w:p>
    <w:p>
      <w:pPr>
        <w:pStyle w:val="Normal"/>
        <w:rPr>
          <w:lang w:val="en-US" w:eastAsia="zh-CN"/>
        </w:rPr>
      </w:pPr>
      <w:r>
        <w:rPr>
          <w:lang w:val="en-US" w:eastAsia="zh-CN"/>
        </w:rPr>
        <w:t>想用</w:t>
      </w:r>
      <w:r>
        <w:rPr>
          <w:lang w:val="en-US" w:eastAsia="zh-CN"/>
        </w:rPr>
        <w:t>xshell</w:t>
      </w:r>
      <w:r>
        <w:rPr>
          <w:lang w:val="en-US" w:eastAsia="zh-CN"/>
        </w:rPr>
        <w:t>来连接</w:t>
      </w:r>
      <w:r>
        <w:rPr>
          <w:lang w:val="en-US" w:eastAsia="zh-CN"/>
        </w:rPr>
        <w:t>kali</w:t>
      </w:r>
      <w:r>
        <w:rPr>
          <w:lang w:val="en-US" w:eastAsia="zh-CN"/>
        </w:rPr>
        <w:t>，结果半天连接不上，因为是防火墙没关，但是其实不是，想想以前用碰见过类似的问题，咋解决的？配置密钥？好像是和</w:t>
      </w:r>
      <w:r>
        <w:rPr>
          <w:lang w:val="en-US" w:eastAsia="zh-CN"/>
        </w:rPr>
        <w:t>shh</w:t>
      </w:r>
      <w:r>
        <w:rPr>
          <w:lang w:val="en-US" w:eastAsia="zh-CN"/>
        </w:rPr>
        <w:t>有关，于是查看下</w:t>
      </w:r>
      <w:r>
        <w:rPr>
          <w:lang w:val="en-US" w:eastAsia="zh-CN"/>
        </w:rPr>
        <w:t>shh</w:t>
      </w:r>
      <w:r>
        <w:rPr>
          <w:lang w:val="en-US" w:eastAsia="zh-CN"/>
        </w:rPr>
        <w:t>服务，未开启，于是开启之，再连接，立马有反应了，看来要把</w:t>
      </w:r>
      <w:r>
        <w:rPr>
          <w:lang w:val="en-US" w:eastAsia="zh-CN"/>
        </w:rPr>
        <w:t>shh</w:t>
      </w:r>
      <w:r>
        <w:rPr>
          <w:lang w:val="en-US" w:eastAsia="zh-CN"/>
        </w:rPr>
        <w:t>设为开机启动</w:t>
      </w:r>
      <w:r>
        <w:rPr>
          <w:lang w:val="en-US" w:eastAsia="zh-CN"/>
        </w:rPr>
        <w:t>,</w:t>
      </w:r>
      <w:r>
        <w:rPr>
          <w:lang w:val="en-US" w:eastAsia="zh-CN"/>
        </w:rPr>
        <w:t>还没完呢，这样直接</w:t>
      </w:r>
      <w:r>
        <w:rPr>
          <w:lang w:val="en-US" w:eastAsia="zh-CN"/>
        </w:rPr>
        <w:t>ssh</w:t>
      </w:r>
      <w:r>
        <w:rPr>
          <w:lang w:val="en-US" w:eastAsia="zh-CN"/>
        </w:rPr>
        <w:t>，</w:t>
      </w:r>
      <w:r>
        <w:rPr>
          <w:lang w:val="en-US" w:eastAsia="zh-CN"/>
        </w:rPr>
        <w:t>root</w:t>
      </w:r>
      <w:r>
        <w:rPr>
          <w:lang w:val="en-US" w:eastAsia="zh-CN"/>
        </w:rPr>
        <w:t>登录是会被拒绝的，所以，还要去</w:t>
      </w:r>
      <w:r>
        <w:rPr>
          <w:lang w:val="en-US" w:eastAsia="zh-CN"/>
        </w:rPr>
        <w:t>ssh</w:t>
      </w:r>
      <w:r>
        <w:rPr>
          <w:lang w:val="en-US" w:eastAsia="zh-CN"/>
        </w:rPr>
        <w:t>目录下修改配置文件，进入</w:t>
      </w:r>
      <w:r>
        <w:rPr>
          <w:lang w:val="en-US" w:eastAsia="zh-CN"/>
        </w:rPr>
        <w:t>/etc/ssh/sshd_config</w:t>
      </w:r>
      <w:r>
        <w:rPr>
          <w:lang w:val="en-US" w:eastAsia="zh-CN"/>
        </w:rPr>
        <w:t>文件，但是</w:t>
      </w:r>
      <w:r>
        <w:rPr>
          <w:lang w:val="en-US" w:eastAsia="zh-CN"/>
        </w:rPr>
        <w:t>kali</w:t>
      </w:r>
      <w:r>
        <w:rPr>
          <w:lang w:val="en-US" w:eastAsia="zh-CN"/>
        </w:rPr>
        <w:t>的</w:t>
      </w:r>
      <w:r>
        <w:rPr>
          <w:lang w:val="en-US" w:eastAsia="zh-CN"/>
        </w:rPr>
        <w:t>sshd</w:t>
      </w:r>
      <w:r>
        <w:rPr>
          <w:lang w:val="en-US" w:eastAsia="zh-CN"/>
        </w:rPr>
        <w:t>配置文件和</w:t>
      </w:r>
      <w:r>
        <w:rPr>
          <w:lang w:val="en-US" w:eastAsia="zh-CN"/>
        </w:rPr>
        <w:t>Ubuntu</w:t>
      </w:r>
      <w:r>
        <w:rPr>
          <w:lang w:val="en-US" w:eastAsia="zh-CN"/>
        </w:rPr>
        <w:t>和</w:t>
      </w:r>
      <w:r>
        <w:rPr>
          <w:lang w:val="en-US" w:eastAsia="zh-CN"/>
        </w:rPr>
        <w:t>centos</w:t>
      </w:r>
      <w:r>
        <w:rPr>
          <w:lang w:val="en-US" w:eastAsia="zh-CN"/>
        </w:rPr>
        <w:t>的略有不同啊。必须主动的加上</w:t>
      </w:r>
      <w:r>
        <w:rPr>
          <w:lang w:val="en-US" w:eastAsia="zh-CN"/>
        </w:rPr>
        <w:t>PermitRootLogin yes</w:t>
      </w:r>
      <w:r>
        <w:rPr>
          <w:lang w:val="en-US" w:eastAsia="zh-CN"/>
        </w:rPr>
        <w:t>这句才行，还要把上面的那句</w:t>
      </w:r>
      <w:r>
        <w:rPr>
          <w:lang w:val="en-US" w:eastAsia="zh-CN"/>
        </w:rPr>
        <w:t>prohibit</w:t>
      </w:r>
      <w:r>
        <w:rPr>
          <w:lang w:val="en-US" w:eastAsia="zh-CN"/>
        </w:rPr>
        <w:t>给注释掉，靠，之前</w:t>
      </w:r>
      <w:r>
        <w:rPr>
          <w:lang w:val="en-US" w:eastAsia="zh-CN"/>
        </w:rPr>
        <w:t>Ubuntu</w:t>
      </w:r>
      <w:r>
        <w:rPr>
          <w:lang w:val="en-US" w:eastAsia="zh-CN"/>
        </w:rPr>
        <w:t>也碰见过完全一样的问题来着啊，总算是解决了，</w:t>
      </w:r>
      <w:r>
        <w:rPr>
          <w:lang w:val="en-US" w:eastAsia="zh-CN"/>
        </w:rPr>
        <w:t>kali</w:t>
      </w:r>
      <w:r>
        <w:rPr>
          <w:lang w:val="en-US" w:eastAsia="zh-CN"/>
        </w:rPr>
        <w:t>自带了</w:t>
      </w:r>
      <w:r>
        <w:rPr>
          <w:lang w:val="en-US" w:eastAsia="zh-CN"/>
        </w:rPr>
        <w:t>rz</w:t>
      </w:r>
      <w:r>
        <w:rPr>
          <w:lang w:val="en-US" w:eastAsia="zh-CN"/>
        </w:rPr>
        <w:t>，不错，有点爽</w:t>
      </w:r>
    </w:p>
    <w:p>
      <w:pPr>
        <w:pStyle w:val="Normal"/>
        <w:rPr>
          <w:lang w:val="en-US" w:eastAsia="zh-CN"/>
        </w:rPr>
      </w:pPr>
      <w:r>
        <w:rPr>
          <w:lang w:val="en-US" w:eastAsia="zh-CN"/>
        </w:rPr>
        <w:t>而且，</w:t>
      </w:r>
      <w:r>
        <w:rPr>
          <w:lang w:val="en-US" w:eastAsia="zh-CN"/>
        </w:rPr>
        <w:t>kali</w:t>
      </w:r>
      <w:r>
        <w:rPr>
          <w:lang w:val="en-US" w:eastAsia="zh-CN"/>
        </w:rPr>
        <w:t>是可以使用</w:t>
      </w:r>
      <w:r>
        <w:rPr>
          <w:lang w:val="en-US" w:eastAsia="zh-CN"/>
        </w:rPr>
        <w:t xml:space="preserve">apt-get install </w:t>
      </w:r>
      <w:r>
        <w:rPr>
          <w:lang w:val="en-US" w:eastAsia="zh-CN"/>
        </w:rPr>
        <w:t>来安装软件的</w:t>
      </w:r>
    </w:p>
    <w:p>
      <w:pPr>
        <w:pStyle w:val="Normal"/>
        <w:rPr>
          <w:lang w:val="en-US" w:eastAsia="zh-CN"/>
        </w:rPr>
      </w:pPr>
      <w:r>
        <w:rPr/>
        <w:drawing>
          <wp:inline distT="0" distB="9525" distL="0" distR="635">
            <wp:extent cx="3352165" cy="1781175"/>
            <wp:effectExtent l="0" t="0" r="0" b="0"/>
            <wp:docPr id="11" name="图像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像2" descr=""/>
                    <pic:cNvPicPr>
                      <a:picLocks noChangeAspect="1" noChangeArrowheads="1"/>
                    </pic:cNvPicPr>
                  </pic:nvPicPr>
                  <pic:blipFill>
                    <a:blip r:embed="rId18"/>
                    <a:stretch>
                      <a:fillRect/>
                    </a:stretch>
                  </pic:blipFill>
                  <pic:spPr bwMode="auto">
                    <a:xfrm>
                      <a:off x="0" y="0"/>
                      <a:ext cx="3352165" cy="1781175"/>
                    </a:xfrm>
                    <a:prstGeom prst="rect">
                      <a:avLst/>
                    </a:prstGeom>
                  </pic:spPr>
                </pic:pic>
              </a:graphicData>
            </a:graphic>
          </wp:inline>
        </w:drawing>
      </w:r>
    </w:p>
    <w:p>
      <w:pPr>
        <w:pStyle w:val="Normal"/>
        <w:rPr>
          <w:lang w:val="en-US" w:eastAsia="zh-CN"/>
        </w:rPr>
      </w:pPr>
      <w:r>
        <w:rPr/>
        <w:drawing>
          <wp:inline distT="0" distB="1905" distL="0" distR="10795">
            <wp:extent cx="5266055" cy="2284095"/>
            <wp:effectExtent l="0" t="0" r="0" b="0"/>
            <wp:docPr id="12" name="图像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像3" descr=""/>
                    <pic:cNvPicPr>
                      <a:picLocks noChangeAspect="1" noChangeArrowheads="1"/>
                    </pic:cNvPicPr>
                  </pic:nvPicPr>
                  <pic:blipFill>
                    <a:blip r:embed="rId19"/>
                    <a:stretch>
                      <a:fillRect/>
                    </a:stretch>
                  </pic:blipFill>
                  <pic:spPr bwMode="auto">
                    <a:xfrm>
                      <a:off x="0" y="0"/>
                      <a:ext cx="5266055" cy="2284095"/>
                    </a:xfrm>
                    <a:prstGeom prst="rect">
                      <a:avLst/>
                    </a:prstGeom>
                  </pic:spPr>
                </pic:pic>
              </a:graphicData>
            </a:graphic>
          </wp:inline>
        </w:drawing>
      </w:r>
    </w:p>
    <w:p>
      <w:pPr>
        <w:pStyle w:val="Normal"/>
        <w:rPr>
          <w:lang w:val="en-US" w:eastAsia="zh-CN"/>
        </w:rPr>
      </w:pPr>
      <w:r>
        <w:rPr>
          <w:lang w:val="en-US" w:eastAsia="zh-CN"/>
        </w:rPr>
        <w:t>kali</w:t>
      </w:r>
      <w:r>
        <w:rPr>
          <w:lang w:val="en-US" w:eastAsia="zh-CN"/>
        </w:rPr>
        <w:t>设置</w:t>
      </w:r>
      <w:r>
        <w:rPr>
          <w:lang w:val="en-US" w:eastAsia="zh-CN"/>
        </w:rPr>
        <w:t>ip</w:t>
      </w:r>
      <w:r>
        <w:rPr>
          <w:lang w:val="en-US" w:eastAsia="zh-CN"/>
        </w:rPr>
        <w:t>地址和</w:t>
      </w:r>
      <w:r>
        <w:rPr>
          <w:lang w:val="en-US" w:eastAsia="zh-CN"/>
        </w:rPr>
        <w:t>centos</w:t>
      </w:r>
      <w:r>
        <w:rPr>
          <w:lang w:val="en-US" w:eastAsia="zh-CN"/>
        </w:rPr>
        <w:t>是一样的路径也是一样的</w:t>
      </w:r>
    </w:p>
    <w:p>
      <w:pPr>
        <w:pStyle w:val="Normal"/>
        <w:rPr/>
      </w:pPr>
      <w:hyperlink r:id="rId20">
        <w:r>
          <w:rPr>
            <w:rStyle w:val="Internet"/>
            <w:lang w:val="en-US" w:eastAsia="zh-CN"/>
          </w:rPr>
          <w:t>http://blog.csdn.net/maxracer/article/details/53455709</w:t>
        </w:r>
      </w:hyperlink>
    </w:p>
    <w:p>
      <w:pPr>
        <w:pStyle w:val="Normal"/>
        <w:rPr>
          <w:lang w:val="en-US" w:eastAsia="zh-CN"/>
        </w:rPr>
      </w:pPr>
      <w:r>
        <w:rPr>
          <w:lang w:val="en-US" w:eastAsia="zh-CN"/>
        </w:rPr>
        <w:t>这里有个帖子说得还挺详细的，改了</w:t>
      </w:r>
      <w:r>
        <w:rPr>
          <w:lang w:val="en-US" w:eastAsia="zh-CN"/>
        </w:rPr>
        <w:t>ip</w:t>
      </w:r>
      <w:r>
        <w:rPr>
          <w:lang w:val="en-US" w:eastAsia="zh-CN"/>
        </w:rPr>
        <w:t>地址之后记得要去</w:t>
      </w:r>
      <w:r>
        <w:rPr>
          <w:lang w:val="en-US" w:eastAsia="zh-CN"/>
        </w:rPr>
        <w:t>virtualbox</w:t>
      </w:r>
      <w:r>
        <w:rPr>
          <w:lang w:val="en-US" w:eastAsia="zh-CN"/>
        </w:rPr>
        <w:t>里面把网络连接改为桥接才行，要不然</w:t>
      </w:r>
      <w:r>
        <w:rPr>
          <w:lang w:val="en-US" w:eastAsia="zh-CN"/>
        </w:rPr>
        <w:t>IP</w:t>
      </w:r>
      <w:r>
        <w:rPr>
          <w:lang w:val="en-US" w:eastAsia="zh-CN"/>
        </w:rPr>
        <w:t>地址不会生效的，我刚刚就搞了一会儿才想起来</w:t>
      </w:r>
    </w:p>
    <w:p>
      <w:pPr>
        <w:pStyle w:val="Normal"/>
        <w:rPr>
          <w:lang w:val="en-US" w:eastAsia="zh-CN"/>
        </w:rPr>
      </w:pPr>
      <w:r>
        <w:rPr>
          <w:lang w:val="en-US" w:eastAsia="zh-CN"/>
        </w:rPr>
        <w:t>改了之后重启果然生效了，各种可以</w:t>
      </w:r>
      <w:r>
        <w:rPr>
          <w:lang w:val="en-US" w:eastAsia="zh-CN"/>
        </w:rPr>
        <w:t>ping</w:t>
      </w:r>
      <w:r>
        <w:rPr>
          <w:lang w:val="en-US" w:eastAsia="zh-CN"/>
        </w:rPr>
        <w:t>得通了哦</w:t>
      </w:r>
    </w:p>
    <w:p>
      <w:pPr>
        <w:pStyle w:val="Normal"/>
        <w:rPr>
          <w:lang w:val="en-US" w:eastAsia="zh-CN"/>
        </w:rPr>
      </w:pPr>
      <w:r>
        <w:rPr>
          <w:lang w:val="en-US" w:eastAsia="zh-CN"/>
        </w:rPr>
        <w:t>vim</w:t>
      </w:r>
      <w:r>
        <w:rPr>
          <w:lang w:val="en-US" w:eastAsia="zh-CN"/>
        </w:rPr>
        <w:t>里面的剪切：</w:t>
      </w:r>
    </w:p>
    <w:p>
      <w:pPr>
        <w:pStyle w:val="Normal"/>
        <w:rPr>
          <w:lang w:val="en-US" w:eastAsia="zh-CN"/>
        </w:rPr>
      </w:pPr>
      <w:r>
        <w:rPr>
          <w:lang w:val="en-US" w:eastAsia="zh-CN"/>
        </w:rPr>
        <w:t>ndd</w:t>
      </w:r>
      <w:r>
        <w:rPr>
          <w:lang w:val="en-US" w:eastAsia="zh-CN"/>
        </w:rPr>
        <w:t>就是相当于剪切了，</w:t>
      </w:r>
      <w:r>
        <w:rPr>
          <w:lang w:val="en-US" w:eastAsia="zh-CN"/>
        </w:rPr>
        <w:t>n</w:t>
      </w:r>
      <w:r>
        <w:rPr>
          <w:lang w:val="en-US" w:eastAsia="zh-CN"/>
        </w:rPr>
        <w:t>是代表要剪切的行数，光标要放在要剪切的首行才行</w:t>
      </w:r>
    </w:p>
    <w:p>
      <w:pPr>
        <w:pStyle w:val="Normal"/>
        <w:rPr>
          <w:lang w:val="en-US" w:eastAsia="zh-CN"/>
        </w:rPr>
      </w:pPr>
      <w:r>
        <w:rPr>
          <w:lang w:val="en-US" w:eastAsia="zh-CN"/>
        </w:rPr>
      </w:r>
    </w:p>
    <w:p>
      <w:pPr>
        <w:pStyle w:val="Normal"/>
        <w:rPr>
          <w:lang w:val="en-US" w:eastAsia="zh-CN"/>
        </w:rPr>
      </w:pPr>
      <w:r>
        <w:rPr>
          <w:lang w:val="en-US" w:eastAsia="zh-CN"/>
        </w:rPr>
        <w:t>终于这个脚本实验成功了，但是还是有点不完美，因为源代码里面给出的最后的</w:t>
      </w:r>
      <w:r>
        <w:rPr>
          <w:lang w:val="en-US" w:eastAsia="zh-CN"/>
        </w:rPr>
        <w:t>userdel</w:t>
      </w:r>
      <w:r>
        <w:rPr>
          <w:lang w:val="en-US" w:eastAsia="zh-CN"/>
        </w:rPr>
        <w:t>命令不会删除</w:t>
      </w:r>
      <w:r>
        <w:rPr>
          <w:lang w:val="en-US" w:eastAsia="zh-CN"/>
        </w:rPr>
        <w:t>user</w:t>
      </w:r>
      <w:r>
        <w:rPr>
          <w:lang w:val="en-US" w:eastAsia="zh-CN"/>
        </w:rPr>
        <w:t>的目录，所以最好改成</w:t>
      </w:r>
      <w:r>
        <w:rPr>
          <w:lang w:val="en-US" w:eastAsia="zh-CN"/>
        </w:rPr>
        <w:t>userdel -r</w:t>
      </w:r>
      <w:r>
        <w:rPr>
          <w:lang w:val="en-US" w:eastAsia="zh-CN"/>
        </w:rPr>
        <w:t>命令比较好</w:t>
      </w:r>
    </w:p>
    <w:p>
      <w:pPr>
        <w:pStyle w:val="Normal"/>
        <w:rPr>
          <w:lang w:val="en-US" w:eastAsia="zh-CN"/>
        </w:rPr>
      </w:pPr>
      <w:r>
        <w:rPr>
          <w:lang w:val="en-US" w:eastAsia="zh-CN"/>
        </w:rPr>
        <w:t>find / -user $user_account</w:t>
      </w:r>
      <w:r>
        <w:rPr>
          <w:lang w:val="en-US" w:eastAsia="zh-CN"/>
        </w:rPr>
        <w:t>，缠着根目录下</w:t>
      </w:r>
      <w:r>
        <w:rPr>
          <w:lang w:val="en-US" w:eastAsia="zh-CN"/>
        </w:rPr>
        <w:t>/</w:t>
      </w:r>
      <w:r>
        <w:rPr>
          <w:lang w:val="en-US" w:eastAsia="zh-CN"/>
        </w:rPr>
        <w:t>，输入这个用户的所有文件</w:t>
      </w:r>
    </w:p>
    <w:p>
      <w:pPr>
        <w:pStyle w:val="Normal"/>
        <w:rPr>
          <w:lang w:val="en-US" w:eastAsia="zh-CN"/>
        </w:rPr>
      </w:pPr>
      <w:r>
        <w:rPr>
          <w:lang w:val="en-US" w:eastAsia="zh-CN"/>
        </w:rPr>
      </w:r>
    </w:p>
    <w:p>
      <w:pPr>
        <w:pStyle w:val="Normal"/>
        <w:rPr>
          <w:lang w:val="en-US" w:eastAsia="zh-CN"/>
        </w:rPr>
      </w:pPr>
      <w:r>
        <w:rPr/>
        <w:drawing>
          <wp:inline distT="0" distB="1905" distL="0" distR="8890">
            <wp:extent cx="5267960" cy="1312545"/>
            <wp:effectExtent l="0" t="0" r="0" b="0"/>
            <wp:docPr id="13" name="图片 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38" descr=""/>
                    <pic:cNvPicPr>
                      <a:picLocks noChangeAspect="1" noChangeArrowheads="1"/>
                    </pic:cNvPicPr>
                  </pic:nvPicPr>
                  <pic:blipFill>
                    <a:blip r:embed="rId21"/>
                    <a:stretch>
                      <a:fillRect/>
                    </a:stretch>
                  </pic:blipFill>
                  <pic:spPr bwMode="auto">
                    <a:xfrm>
                      <a:off x="0" y="0"/>
                      <a:ext cx="5267960" cy="1312545"/>
                    </a:xfrm>
                    <a:prstGeom prst="rect">
                      <a:avLst/>
                    </a:prstGeom>
                  </pic:spPr>
                </pic:pic>
              </a:graphicData>
            </a:graphic>
          </wp:inline>
        </w:drawing>
      </w:r>
    </w:p>
    <w:p>
      <w:pPr>
        <w:pStyle w:val="Normal"/>
        <w:rPr>
          <w:lang w:val="en-US" w:eastAsia="zh-CN"/>
        </w:rPr>
      </w:pPr>
      <w:r>
        <w:rPr>
          <w:lang w:val="en-US" w:eastAsia="zh-CN"/>
        </w:rPr>
        <w:t>写这个删除用户的脚本收获还是蛮多的</w:t>
      </w:r>
    </w:p>
    <w:p>
      <w:pPr>
        <w:pStyle w:val="Normal"/>
        <w:rPr>
          <w:lang w:val="en-US" w:eastAsia="zh-CN"/>
        </w:rPr>
      </w:pPr>
      <w:r>
        <w:rPr/>
        <w:drawing>
          <wp:inline distT="0" distB="3175" distL="0" distR="7620">
            <wp:extent cx="5269230" cy="1787525"/>
            <wp:effectExtent l="0" t="0" r="0" b="0"/>
            <wp:docPr id="14" name="图片 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37" descr=""/>
                    <pic:cNvPicPr>
                      <a:picLocks noChangeAspect="1" noChangeArrowheads="1"/>
                    </pic:cNvPicPr>
                  </pic:nvPicPr>
                  <pic:blipFill>
                    <a:blip r:embed="rId22"/>
                    <a:stretch>
                      <a:fillRect/>
                    </a:stretch>
                  </pic:blipFill>
                  <pic:spPr bwMode="auto">
                    <a:xfrm>
                      <a:off x="0" y="0"/>
                      <a:ext cx="5269230" cy="1787525"/>
                    </a:xfrm>
                    <a:prstGeom prst="rect">
                      <a:avLst/>
                    </a:prstGeom>
                  </pic:spPr>
                </pic:pic>
              </a:graphicData>
            </a:graphic>
          </wp:inline>
        </w:drawing>
      </w:r>
    </w:p>
    <w:p>
      <w:pPr>
        <w:pStyle w:val="Normal"/>
        <w:rPr>
          <w:lang w:val="en-US" w:eastAsia="zh-CN"/>
        </w:rPr>
      </w:pPr>
      <w:r>
        <w:rPr>
          <w:lang w:val="en-US" w:eastAsia="zh-CN"/>
        </w:rPr>
      </w:r>
    </w:p>
    <w:p>
      <w:pPr>
        <w:pStyle w:val="Normal"/>
        <w:rPr>
          <w:lang w:val="en-US" w:eastAsia="zh-CN"/>
        </w:rPr>
      </w:pPr>
      <w:r>
        <w:rPr>
          <w:lang w:val="en-US" w:eastAsia="zh-CN"/>
        </w:rPr>
        <w:t xml:space="preserve">ps -u </w:t>
      </w:r>
      <w:r>
        <w:rPr>
          <w:lang w:val="en-US" w:eastAsia="zh-CN"/>
        </w:rPr>
        <w:t>用户名，列出所有属于这个用户的进程信息</w:t>
      </w:r>
    </w:p>
    <w:p>
      <w:pPr>
        <w:pStyle w:val="Normal"/>
        <w:rPr>
          <w:lang w:val="en-US" w:eastAsia="zh-CN"/>
        </w:rPr>
      </w:pPr>
      <w:r>
        <w:rPr>
          <w:lang w:val="en-US" w:eastAsia="zh-CN"/>
        </w:rPr>
        <w:t>shell</w:t>
      </w:r>
      <w:r>
        <w:rPr>
          <w:lang w:val="en-US" w:eastAsia="zh-CN"/>
        </w:rPr>
        <w:t>里面的</w:t>
      </w:r>
      <w:r>
        <w:rPr>
          <w:lang w:val="en-US" w:eastAsia="zh-CN"/>
        </w:rPr>
        <w:t>read -t -n -s</w:t>
      </w:r>
      <w:r>
        <w:rPr>
          <w:lang w:val="en-US" w:eastAsia="zh-CN"/>
        </w:rPr>
        <w:t>三个参数的用法，又学习了，很有用啊，碉堡</w:t>
      </w:r>
    </w:p>
    <w:p>
      <w:pPr>
        <w:pStyle w:val="Normal"/>
        <w:rPr/>
      </w:pPr>
      <w:hyperlink r:id="rId23">
        <w:r>
          <w:rPr>
            <w:rStyle w:val="Internet"/>
            <w:lang w:val="en-US" w:eastAsia="zh-CN"/>
          </w:rPr>
          <w:t>http://blog.csdn.net/misskissc/article/details/8154051</w:t>
        </w:r>
      </w:hyperlink>
    </w:p>
    <w:p>
      <w:pPr>
        <w:pStyle w:val="Normal"/>
        <w:rPr>
          <w:lang w:val="en-US" w:eastAsia="zh-CN"/>
        </w:rPr>
      </w:pPr>
      <w:r>
        <w:rPr>
          <w:lang w:val="en-US" w:eastAsia="zh-CN"/>
        </w:rPr>
      </w:r>
    </w:p>
    <w:p>
      <w:pPr>
        <w:pStyle w:val="Normal"/>
        <w:rPr>
          <w:lang w:val="en-US" w:eastAsia="zh-CN"/>
        </w:rPr>
      </w:pPr>
      <w:r>
        <w:rPr>
          <w:lang w:val="en-US" w:eastAsia="zh-CN"/>
        </w:rPr>
      </w:r>
    </w:p>
    <w:p>
      <w:pPr>
        <w:pStyle w:val="Normal"/>
        <w:rPr>
          <w:lang w:val="en-US" w:eastAsia="zh-CN"/>
        </w:rPr>
      </w:pPr>
      <w:r>
        <w:rPr>
          <w:lang w:val="en-US" w:eastAsia="zh-CN"/>
        </w:rPr>
        <w:t>难怪，有的</w:t>
      </w:r>
      <w:r>
        <w:rPr>
          <w:lang w:val="en-US" w:eastAsia="zh-CN"/>
        </w:rPr>
        <w:t>shell</w:t>
      </w:r>
      <w:r>
        <w:rPr>
          <w:lang w:val="en-US" w:eastAsia="zh-CN"/>
        </w:rPr>
        <w:t>里面出现了转义字符的时候要用</w:t>
      </w:r>
      <w:r>
        <w:rPr>
          <w:lang w:val="en-US" w:eastAsia="zh-CN"/>
        </w:rPr>
        <w:t>echo -e</w:t>
      </w:r>
      <w:r>
        <w:rPr>
          <w:lang w:val="en-US" w:eastAsia="zh-CN"/>
        </w:rPr>
        <w:t>原来是这样，</w:t>
      </w:r>
      <w:r>
        <w:rPr>
          <w:lang w:val="en-US" w:eastAsia="zh-CN"/>
        </w:rPr>
        <w:t>-e</w:t>
      </w:r>
      <w:r>
        <w:rPr>
          <w:lang w:val="en-US" w:eastAsia="zh-CN"/>
        </w:rPr>
        <w:t>就是为了让转义生效的</w:t>
      </w:r>
    </w:p>
    <w:p>
      <w:pPr>
        <w:pStyle w:val="Normal"/>
        <w:rPr/>
      </w:pPr>
      <w:hyperlink r:id="rId24">
        <w:r>
          <w:rPr>
            <w:rStyle w:val="Internet"/>
            <w:lang w:val="en-US" w:eastAsia="zh-CN"/>
          </w:rPr>
          <w:t>http://blog.csdn.net/felix_f/article/details/12433171</w:t>
        </w:r>
      </w:hyperlink>
    </w:p>
    <w:p>
      <w:pPr>
        <w:pStyle w:val="Normal"/>
        <w:rPr>
          <w:lang w:val="en-US" w:eastAsia="zh-CN"/>
        </w:rPr>
      </w:pPr>
      <w:r>
        <w:rPr>
          <w:lang w:val="en-US" w:eastAsia="zh-CN"/>
        </w:rPr>
      </w:r>
    </w:p>
    <w:p>
      <w:pPr>
        <w:pStyle w:val="Normal"/>
        <w:rPr>
          <w:lang w:val="en-US" w:eastAsia="zh-CN"/>
        </w:rPr>
      </w:pPr>
      <w:r>
        <w:rPr>
          <w:lang w:val="en-US" w:eastAsia="zh-CN"/>
        </w:rPr>
        <w:t>shell</w:t>
      </w:r>
      <w:r>
        <w:rPr>
          <w:lang w:val="en-US" w:eastAsia="zh-CN"/>
        </w:rPr>
        <w:t>中的</w:t>
      </w:r>
      <w:r>
        <w:rPr>
          <w:lang w:val="en-US" w:eastAsia="zh-CN"/>
        </w:rPr>
        <w:t>\c</w:t>
      </w:r>
      <w:r>
        <w:rPr>
          <w:lang w:val="en-US" w:eastAsia="zh-CN"/>
        </w:rPr>
        <w:t>表示显示后不换行</w:t>
      </w:r>
    </w:p>
    <w:p>
      <w:pPr>
        <w:pStyle w:val="Normal"/>
        <w:rPr>
          <w:lang w:val="en-US" w:eastAsia="zh-CN"/>
        </w:rPr>
      </w:pPr>
      <w:r>
        <w:rPr>
          <w:lang w:val="en-US" w:eastAsia="zh-CN"/>
        </w:rPr>
      </w:r>
    </w:p>
    <w:p>
      <w:pPr>
        <w:pStyle w:val="Normal"/>
        <w:rPr>
          <w:lang w:val="en-US" w:eastAsia="zh-CN"/>
        </w:rPr>
      </w:pPr>
      <w:r>
        <w:rPr/>
        <w:drawing>
          <wp:inline distT="0" distB="8255" distL="0" distR="5080">
            <wp:extent cx="5271770" cy="4354195"/>
            <wp:effectExtent l="0" t="0" r="0" b="0"/>
            <wp:docPr id="15" name="图片 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36" descr=""/>
                    <pic:cNvPicPr>
                      <a:picLocks noChangeAspect="1" noChangeArrowheads="1"/>
                    </pic:cNvPicPr>
                  </pic:nvPicPr>
                  <pic:blipFill>
                    <a:blip r:embed="rId25"/>
                    <a:stretch>
                      <a:fillRect/>
                    </a:stretch>
                  </pic:blipFill>
                  <pic:spPr bwMode="auto">
                    <a:xfrm>
                      <a:off x="0" y="0"/>
                      <a:ext cx="5271770" cy="4354195"/>
                    </a:xfrm>
                    <a:prstGeom prst="rect">
                      <a:avLst/>
                    </a:prstGeom>
                  </pic:spPr>
                </pic:pic>
              </a:graphicData>
            </a:graphic>
          </wp:inline>
        </w:drawing>
      </w:r>
    </w:p>
    <w:p>
      <w:pPr>
        <w:pStyle w:val="Normal"/>
        <w:rPr>
          <w:lang w:val="en-US" w:eastAsia="zh-CN"/>
        </w:rPr>
      </w:pPr>
      <w:r>
        <w:rPr>
          <w:lang w:val="en-US" w:eastAsia="zh-CN"/>
        </w:rPr>
        <w:t>-n</w:t>
      </w:r>
      <w:r>
        <w:rPr>
          <w:lang w:val="en-US" w:eastAsia="zh-CN"/>
        </w:rPr>
        <w:t>和</w:t>
      </w:r>
      <w:r>
        <w:rPr>
          <w:lang w:val="en-US" w:eastAsia="zh-CN"/>
        </w:rPr>
        <w:t>-z</w:t>
      </w:r>
      <w:r>
        <w:rPr>
          <w:lang w:val="en-US" w:eastAsia="zh-CN"/>
        </w:rPr>
        <w:t>都可以判断变量或者字符串是否为空，是否有值</w:t>
      </w:r>
    </w:p>
    <w:p>
      <w:pPr>
        <w:pStyle w:val="Normal"/>
        <w:rPr>
          <w:lang w:val="en-US" w:eastAsia="zh-CN"/>
        </w:rPr>
      </w:pPr>
      <w:r>
        <w:rPr>
          <w:lang w:val="en-US" w:eastAsia="zh-CN"/>
        </w:rPr>
      </w:r>
    </w:p>
    <w:p>
      <w:pPr>
        <w:pStyle w:val="Normal"/>
        <w:rPr>
          <w:lang w:val="en-US" w:eastAsia="zh-CN"/>
        </w:rPr>
      </w:pPr>
      <w:r>
        <w:rPr>
          <w:lang w:val="en-US" w:eastAsia="zh-CN"/>
        </w:rPr>
        <w:t>摘抄网友的一段关于</w:t>
      </w:r>
      <w:r>
        <w:rPr>
          <w:lang w:val="en-US" w:eastAsia="zh-CN"/>
        </w:rPr>
        <w:t>shell</w:t>
      </w:r>
      <w:r>
        <w:rPr>
          <w:lang w:val="en-US" w:eastAsia="zh-CN"/>
        </w:rPr>
        <w:t>中</w:t>
      </w:r>
      <w:r>
        <w:rPr>
          <w:lang w:val="en-US" w:eastAsia="zh-CN"/>
        </w:rPr>
        <w:t>if</w:t>
      </w:r>
      <w:r>
        <w:rPr>
          <w:lang w:val="en-US" w:eastAsia="zh-CN"/>
        </w:rPr>
        <w:t>判断条件的总结，很全面，很强大</w:t>
      </w:r>
    </w:p>
    <w:p>
      <w:pPr>
        <w:pStyle w:val="Normal"/>
        <w:rPr>
          <w:lang w:val="en-US" w:eastAsia="zh-CN"/>
        </w:rPr>
      </w:pPr>
      <w:r>
        <w:rPr>
          <w:lang w:val="en-US" w:eastAsia="zh-CN"/>
        </w:rPr>
        <w:t xml:space="preserve">[ -a FILE ]  </w:t>
      </w:r>
      <w:r>
        <w:rPr>
          <w:lang w:val="en-US" w:eastAsia="zh-CN"/>
        </w:rPr>
        <w:t xml:space="preserve">如果 </w:t>
      </w:r>
      <w:r>
        <w:rPr>
          <w:lang w:val="en-US" w:eastAsia="zh-CN"/>
        </w:rPr>
        <w:t xml:space="preserve">FILE </w:t>
      </w:r>
      <w:r>
        <w:rPr>
          <w:lang w:val="en-US" w:eastAsia="zh-CN"/>
        </w:rPr>
        <w:t xml:space="preserve">存在则为真。  </w:t>
      </w:r>
    </w:p>
    <w:p>
      <w:pPr>
        <w:pStyle w:val="Normal"/>
        <w:rPr>
          <w:lang w:val="en-US" w:eastAsia="zh-CN"/>
        </w:rPr>
      </w:pPr>
      <w:r>
        <w:rPr>
          <w:lang w:val="en-US" w:eastAsia="zh-CN"/>
        </w:rPr>
        <w:t xml:space="preserve">[ -b FILE ]  </w:t>
      </w:r>
      <w:r>
        <w:rPr>
          <w:lang w:val="en-US" w:eastAsia="zh-CN"/>
        </w:rPr>
        <w:t xml:space="preserve">如果 </w:t>
      </w:r>
      <w:r>
        <w:rPr>
          <w:lang w:val="en-US" w:eastAsia="zh-CN"/>
        </w:rPr>
        <w:t xml:space="preserve">FILE </w:t>
      </w:r>
      <w:r>
        <w:rPr>
          <w:lang w:val="en-US" w:eastAsia="zh-CN"/>
        </w:rPr>
        <w:t xml:space="preserve">存在且是一个块特殊文件则为真。  </w:t>
      </w:r>
    </w:p>
    <w:p>
      <w:pPr>
        <w:pStyle w:val="Normal"/>
        <w:rPr>
          <w:lang w:val="en-US" w:eastAsia="zh-CN"/>
        </w:rPr>
      </w:pPr>
      <w:r>
        <w:rPr>
          <w:lang w:val="en-US" w:eastAsia="zh-CN"/>
        </w:rPr>
        <w:t xml:space="preserve">[ -c FILE ]  </w:t>
      </w:r>
      <w:r>
        <w:rPr>
          <w:lang w:val="en-US" w:eastAsia="zh-CN"/>
        </w:rPr>
        <w:t xml:space="preserve">如果 </w:t>
      </w:r>
      <w:r>
        <w:rPr>
          <w:lang w:val="en-US" w:eastAsia="zh-CN"/>
        </w:rPr>
        <w:t xml:space="preserve">FILE </w:t>
      </w:r>
      <w:r>
        <w:rPr>
          <w:lang w:val="en-US" w:eastAsia="zh-CN"/>
        </w:rPr>
        <w:t xml:space="preserve">存在且是一个字特殊文件则为真。  </w:t>
      </w:r>
    </w:p>
    <w:p>
      <w:pPr>
        <w:pStyle w:val="Normal"/>
        <w:rPr>
          <w:lang w:val="en-US" w:eastAsia="zh-CN"/>
        </w:rPr>
      </w:pPr>
      <w:r>
        <w:rPr>
          <w:lang w:val="en-US" w:eastAsia="zh-CN"/>
        </w:rPr>
        <w:t xml:space="preserve">[ -d FILE ]  </w:t>
      </w:r>
      <w:r>
        <w:rPr>
          <w:lang w:val="en-US" w:eastAsia="zh-CN"/>
        </w:rPr>
        <w:t xml:space="preserve">如果 </w:t>
      </w:r>
      <w:r>
        <w:rPr>
          <w:lang w:val="en-US" w:eastAsia="zh-CN"/>
        </w:rPr>
        <w:t xml:space="preserve">FILE </w:t>
      </w:r>
      <w:r>
        <w:rPr>
          <w:lang w:val="en-US" w:eastAsia="zh-CN"/>
        </w:rPr>
        <w:t xml:space="preserve">存在且是一个目录则为真。  </w:t>
      </w:r>
    </w:p>
    <w:p>
      <w:pPr>
        <w:pStyle w:val="Normal"/>
        <w:rPr>
          <w:lang w:val="en-US" w:eastAsia="zh-CN"/>
        </w:rPr>
      </w:pPr>
      <w:r>
        <w:rPr>
          <w:lang w:val="en-US" w:eastAsia="zh-CN"/>
        </w:rPr>
        <w:t xml:space="preserve">[ -e FILE ]  </w:t>
      </w:r>
      <w:r>
        <w:rPr>
          <w:lang w:val="en-US" w:eastAsia="zh-CN"/>
        </w:rPr>
        <w:t xml:space="preserve">如果 </w:t>
      </w:r>
      <w:r>
        <w:rPr>
          <w:lang w:val="en-US" w:eastAsia="zh-CN"/>
        </w:rPr>
        <w:t xml:space="preserve">FILE </w:t>
      </w:r>
      <w:r>
        <w:rPr>
          <w:lang w:val="en-US" w:eastAsia="zh-CN"/>
        </w:rPr>
        <w:t xml:space="preserve">存在则为真。  </w:t>
      </w:r>
    </w:p>
    <w:p>
      <w:pPr>
        <w:pStyle w:val="Normal"/>
        <w:rPr>
          <w:lang w:val="en-US" w:eastAsia="zh-CN"/>
        </w:rPr>
      </w:pPr>
      <w:r>
        <w:rPr>
          <w:lang w:val="en-US" w:eastAsia="zh-CN"/>
        </w:rPr>
        <w:t xml:space="preserve">[ -f FILE ]  </w:t>
      </w:r>
      <w:r>
        <w:rPr>
          <w:lang w:val="en-US" w:eastAsia="zh-CN"/>
        </w:rPr>
        <w:t xml:space="preserve">如果 </w:t>
      </w:r>
      <w:r>
        <w:rPr>
          <w:lang w:val="en-US" w:eastAsia="zh-CN"/>
        </w:rPr>
        <w:t xml:space="preserve">FILE </w:t>
      </w:r>
      <w:r>
        <w:rPr>
          <w:lang w:val="en-US" w:eastAsia="zh-CN"/>
        </w:rPr>
        <w:t xml:space="preserve">存在且是一个普通文件则为真。  </w:t>
      </w:r>
    </w:p>
    <w:p>
      <w:pPr>
        <w:pStyle w:val="Normal"/>
        <w:rPr>
          <w:lang w:val="en-US" w:eastAsia="zh-CN"/>
        </w:rPr>
      </w:pPr>
      <w:r>
        <w:rPr>
          <w:lang w:val="en-US" w:eastAsia="zh-CN"/>
        </w:rPr>
        <w:t xml:space="preserve">[ -g FILE ]  </w:t>
      </w:r>
      <w:r>
        <w:rPr>
          <w:lang w:val="en-US" w:eastAsia="zh-CN"/>
        </w:rPr>
        <w:t xml:space="preserve">如果 </w:t>
      </w:r>
      <w:r>
        <w:rPr>
          <w:lang w:val="en-US" w:eastAsia="zh-CN"/>
        </w:rPr>
        <w:t xml:space="preserve">FILE </w:t>
      </w:r>
      <w:r>
        <w:rPr>
          <w:lang w:val="en-US" w:eastAsia="zh-CN"/>
        </w:rPr>
        <w:t>存在且已经设置了</w:t>
      </w:r>
      <w:r>
        <w:rPr>
          <w:lang w:val="en-US" w:eastAsia="zh-CN"/>
        </w:rPr>
        <w:t>SGID</w:t>
      </w:r>
      <w:r>
        <w:rPr>
          <w:lang w:val="en-US" w:eastAsia="zh-CN"/>
        </w:rPr>
        <w:t xml:space="preserve">则为真。  </w:t>
      </w:r>
    </w:p>
    <w:p>
      <w:pPr>
        <w:pStyle w:val="Normal"/>
        <w:rPr>
          <w:lang w:val="en-US" w:eastAsia="zh-CN"/>
        </w:rPr>
      </w:pPr>
      <w:r>
        <w:rPr>
          <w:lang w:val="en-US" w:eastAsia="zh-CN"/>
        </w:rPr>
        <w:t xml:space="preserve">[ -h FILE ]  </w:t>
      </w:r>
      <w:r>
        <w:rPr>
          <w:lang w:val="en-US" w:eastAsia="zh-CN"/>
        </w:rPr>
        <w:t xml:space="preserve">如果 </w:t>
      </w:r>
      <w:r>
        <w:rPr>
          <w:lang w:val="en-US" w:eastAsia="zh-CN"/>
        </w:rPr>
        <w:t xml:space="preserve">FILE </w:t>
      </w:r>
      <w:r>
        <w:rPr>
          <w:lang w:val="en-US" w:eastAsia="zh-CN"/>
        </w:rPr>
        <w:t xml:space="preserve">存在且是一个符号连接则为真。  </w:t>
      </w:r>
    </w:p>
    <w:p>
      <w:pPr>
        <w:pStyle w:val="Normal"/>
        <w:rPr>
          <w:lang w:val="en-US" w:eastAsia="zh-CN"/>
        </w:rPr>
      </w:pPr>
      <w:r>
        <w:rPr>
          <w:lang w:val="en-US" w:eastAsia="zh-CN"/>
        </w:rPr>
        <w:t xml:space="preserve">[ -k FILE ]  </w:t>
      </w:r>
      <w:r>
        <w:rPr>
          <w:lang w:val="en-US" w:eastAsia="zh-CN"/>
        </w:rPr>
        <w:t xml:space="preserve">如果 </w:t>
      </w:r>
      <w:r>
        <w:rPr>
          <w:lang w:val="en-US" w:eastAsia="zh-CN"/>
        </w:rPr>
        <w:t xml:space="preserve">FILE </w:t>
      </w:r>
      <w:r>
        <w:rPr>
          <w:lang w:val="en-US" w:eastAsia="zh-CN"/>
        </w:rPr>
        <w:t xml:space="preserve">存在且已经设置了粘制位则为真。  </w:t>
      </w:r>
    </w:p>
    <w:p>
      <w:pPr>
        <w:pStyle w:val="Normal"/>
        <w:rPr>
          <w:lang w:val="en-US" w:eastAsia="zh-CN"/>
        </w:rPr>
      </w:pPr>
      <w:r>
        <w:rPr>
          <w:lang w:val="en-US" w:eastAsia="zh-CN"/>
        </w:rPr>
        <w:t xml:space="preserve">[ -p FILE ]  </w:t>
      </w:r>
      <w:r>
        <w:rPr>
          <w:lang w:val="en-US" w:eastAsia="zh-CN"/>
        </w:rPr>
        <w:t xml:space="preserve">如果 </w:t>
      </w:r>
      <w:r>
        <w:rPr>
          <w:lang w:val="en-US" w:eastAsia="zh-CN"/>
        </w:rPr>
        <w:t xml:space="preserve">FILE </w:t>
      </w:r>
      <w:r>
        <w:rPr>
          <w:lang w:val="en-US" w:eastAsia="zh-CN"/>
        </w:rPr>
        <w:t>存在且是一个名字管道</w:t>
      </w:r>
      <w:r>
        <w:rPr>
          <w:lang w:val="en-US" w:eastAsia="zh-CN"/>
        </w:rPr>
        <w:t>(F</w:t>
      </w:r>
      <w:r>
        <w:rPr>
          <w:lang w:val="en-US" w:eastAsia="zh-CN"/>
        </w:rPr>
        <w:t>如果</w:t>
      </w:r>
      <w:r>
        <w:rPr>
          <w:lang w:val="en-US" w:eastAsia="zh-CN"/>
        </w:rPr>
        <w:t>O)</w:t>
      </w:r>
      <w:r>
        <w:rPr>
          <w:lang w:val="en-US" w:eastAsia="zh-CN"/>
        </w:rPr>
        <w:t xml:space="preserve">则为真。  </w:t>
      </w:r>
    </w:p>
    <w:p>
      <w:pPr>
        <w:pStyle w:val="Normal"/>
        <w:rPr>
          <w:lang w:val="en-US" w:eastAsia="zh-CN"/>
        </w:rPr>
      </w:pPr>
      <w:r>
        <w:rPr>
          <w:lang w:val="en-US" w:eastAsia="zh-CN"/>
        </w:rPr>
        <w:t xml:space="preserve">[ -r FILE ]  </w:t>
      </w:r>
      <w:r>
        <w:rPr>
          <w:lang w:val="en-US" w:eastAsia="zh-CN"/>
        </w:rPr>
        <w:t xml:space="preserve">如果 </w:t>
      </w:r>
      <w:r>
        <w:rPr>
          <w:lang w:val="en-US" w:eastAsia="zh-CN"/>
        </w:rPr>
        <w:t xml:space="preserve">FILE </w:t>
      </w:r>
      <w:r>
        <w:rPr>
          <w:lang w:val="en-US" w:eastAsia="zh-CN"/>
        </w:rPr>
        <w:t xml:space="preserve">存在且是可读的则为真。  </w:t>
      </w:r>
    </w:p>
    <w:p>
      <w:pPr>
        <w:pStyle w:val="Normal"/>
        <w:rPr>
          <w:lang w:val="en-US" w:eastAsia="zh-CN"/>
        </w:rPr>
      </w:pPr>
      <w:r>
        <w:rPr>
          <w:lang w:val="en-US" w:eastAsia="zh-CN"/>
        </w:rPr>
        <w:t xml:space="preserve">[ -s FILE ]  </w:t>
      </w:r>
      <w:r>
        <w:rPr>
          <w:lang w:val="en-US" w:eastAsia="zh-CN"/>
        </w:rPr>
        <w:t xml:space="preserve">如果 </w:t>
      </w:r>
      <w:r>
        <w:rPr>
          <w:lang w:val="en-US" w:eastAsia="zh-CN"/>
        </w:rPr>
        <w:t xml:space="preserve">FILE </w:t>
      </w:r>
      <w:r>
        <w:rPr>
          <w:lang w:val="en-US" w:eastAsia="zh-CN"/>
        </w:rPr>
        <w:t>存在且大小不为</w:t>
      </w:r>
      <w:r>
        <w:rPr>
          <w:lang w:val="en-US" w:eastAsia="zh-CN"/>
        </w:rPr>
        <w:t>0</w:t>
      </w:r>
      <w:r>
        <w:rPr>
          <w:lang w:val="en-US" w:eastAsia="zh-CN"/>
        </w:rPr>
        <w:t xml:space="preserve">则为真。  </w:t>
      </w:r>
    </w:p>
    <w:p>
      <w:pPr>
        <w:pStyle w:val="Normal"/>
        <w:rPr>
          <w:lang w:val="en-US" w:eastAsia="zh-CN"/>
        </w:rPr>
      </w:pPr>
      <w:r>
        <w:rPr>
          <w:lang w:val="en-US" w:eastAsia="zh-CN"/>
        </w:rPr>
        <w:t xml:space="preserve">[ -t FD ]  </w:t>
      </w:r>
      <w:r>
        <w:rPr>
          <w:lang w:val="en-US" w:eastAsia="zh-CN"/>
        </w:rPr>
        <w:t xml:space="preserve">如果文件描述符 </w:t>
      </w:r>
      <w:r>
        <w:rPr>
          <w:lang w:val="en-US" w:eastAsia="zh-CN"/>
        </w:rPr>
        <w:t xml:space="preserve">FD </w:t>
      </w:r>
      <w:r>
        <w:rPr>
          <w:lang w:val="en-US" w:eastAsia="zh-CN"/>
        </w:rPr>
        <w:t xml:space="preserve">打开且指向一个终端则为真。  </w:t>
      </w:r>
    </w:p>
    <w:p>
      <w:pPr>
        <w:pStyle w:val="Normal"/>
        <w:rPr>
          <w:lang w:val="en-US" w:eastAsia="zh-CN"/>
        </w:rPr>
      </w:pPr>
      <w:r>
        <w:rPr>
          <w:lang w:val="en-US" w:eastAsia="zh-CN"/>
        </w:rPr>
        <w:t xml:space="preserve">[ -u FILE ]  </w:t>
      </w:r>
      <w:r>
        <w:rPr>
          <w:lang w:val="en-US" w:eastAsia="zh-CN"/>
        </w:rPr>
        <w:t xml:space="preserve">如果 </w:t>
      </w:r>
      <w:r>
        <w:rPr>
          <w:lang w:val="en-US" w:eastAsia="zh-CN"/>
        </w:rPr>
        <w:t xml:space="preserve">FILE </w:t>
      </w:r>
      <w:r>
        <w:rPr>
          <w:lang w:val="en-US" w:eastAsia="zh-CN"/>
        </w:rPr>
        <w:t>存在且设置了</w:t>
      </w:r>
      <w:r>
        <w:rPr>
          <w:lang w:val="en-US" w:eastAsia="zh-CN"/>
        </w:rPr>
        <w:t>SUID (set user ID)</w:t>
      </w:r>
      <w:r>
        <w:rPr>
          <w:lang w:val="en-US" w:eastAsia="zh-CN"/>
        </w:rPr>
        <w:t xml:space="preserve">则为真。  </w:t>
      </w:r>
    </w:p>
    <w:p>
      <w:pPr>
        <w:pStyle w:val="Normal"/>
        <w:rPr>
          <w:lang w:val="en-US" w:eastAsia="zh-CN"/>
        </w:rPr>
      </w:pPr>
      <w:r>
        <w:rPr>
          <w:lang w:val="en-US" w:eastAsia="zh-CN"/>
        </w:rPr>
        <w:t xml:space="preserve">[ -w FILE ]  </w:t>
      </w:r>
      <w:r>
        <w:rPr>
          <w:lang w:val="en-US" w:eastAsia="zh-CN"/>
        </w:rPr>
        <w:t xml:space="preserve">如果 </w:t>
      </w:r>
      <w:r>
        <w:rPr>
          <w:lang w:val="en-US" w:eastAsia="zh-CN"/>
        </w:rPr>
        <w:t xml:space="preserve">FILE </w:t>
      </w:r>
      <w:r>
        <w:rPr>
          <w:lang w:val="en-US" w:eastAsia="zh-CN"/>
        </w:rPr>
        <w:t xml:space="preserve">如果 </w:t>
      </w:r>
      <w:r>
        <w:rPr>
          <w:lang w:val="en-US" w:eastAsia="zh-CN"/>
        </w:rPr>
        <w:t xml:space="preserve">FILE </w:t>
      </w:r>
      <w:r>
        <w:rPr>
          <w:lang w:val="en-US" w:eastAsia="zh-CN"/>
        </w:rPr>
        <w:t xml:space="preserve">存在且是可写的则为真。  </w:t>
      </w:r>
    </w:p>
    <w:p>
      <w:pPr>
        <w:pStyle w:val="Normal"/>
        <w:rPr>
          <w:lang w:val="en-US" w:eastAsia="zh-CN"/>
        </w:rPr>
      </w:pPr>
      <w:r>
        <w:rPr>
          <w:lang w:val="en-US" w:eastAsia="zh-CN"/>
        </w:rPr>
        <w:t xml:space="preserve">[ -x FILE ]  </w:t>
      </w:r>
      <w:r>
        <w:rPr>
          <w:lang w:val="en-US" w:eastAsia="zh-CN"/>
        </w:rPr>
        <w:t xml:space="preserve">如果 </w:t>
      </w:r>
      <w:r>
        <w:rPr>
          <w:lang w:val="en-US" w:eastAsia="zh-CN"/>
        </w:rPr>
        <w:t xml:space="preserve">FILE </w:t>
      </w:r>
      <w:r>
        <w:rPr>
          <w:lang w:val="en-US" w:eastAsia="zh-CN"/>
        </w:rPr>
        <w:t xml:space="preserve">存在且是可执行的则为真。  </w:t>
      </w:r>
    </w:p>
    <w:p>
      <w:pPr>
        <w:pStyle w:val="Normal"/>
        <w:rPr>
          <w:lang w:val="en-US" w:eastAsia="zh-CN"/>
        </w:rPr>
      </w:pPr>
      <w:r>
        <w:rPr>
          <w:lang w:val="en-US" w:eastAsia="zh-CN"/>
        </w:rPr>
        <w:t xml:space="preserve">[ -O FILE ]  </w:t>
      </w:r>
      <w:r>
        <w:rPr>
          <w:lang w:val="en-US" w:eastAsia="zh-CN"/>
        </w:rPr>
        <w:t xml:space="preserve">如果 </w:t>
      </w:r>
      <w:r>
        <w:rPr>
          <w:lang w:val="en-US" w:eastAsia="zh-CN"/>
        </w:rPr>
        <w:t xml:space="preserve">FILE </w:t>
      </w:r>
      <w:r>
        <w:rPr>
          <w:lang w:val="en-US" w:eastAsia="zh-CN"/>
        </w:rPr>
        <w:t>存在且属有效用户</w:t>
      </w:r>
      <w:r>
        <w:rPr>
          <w:lang w:val="en-US" w:eastAsia="zh-CN"/>
        </w:rPr>
        <w:t>ID</w:t>
      </w:r>
      <w:r>
        <w:rPr>
          <w:lang w:val="en-US" w:eastAsia="zh-CN"/>
        </w:rPr>
        <w:t xml:space="preserve">则为真。  </w:t>
      </w:r>
    </w:p>
    <w:p>
      <w:pPr>
        <w:pStyle w:val="Normal"/>
        <w:rPr>
          <w:lang w:val="en-US" w:eastAsia="zh-CN"/>
        </w:rPr>
      </w:pPr>
      <w:r>
        <w:rPr>
          <w:lang w:val="en-US" w:eastAsia="zh-CN"/>
        </w:rPr>
        <w:t xml:space="preserve">[ -G FILE ]  </w:t>
      </w:r>
      <w:r>
        <w:rPr>
          <w:lang w:val="en-US" w:eastAsia="zh-CN"/>
        </w:rPr>
        <w:t xml:space="preserve">如果 </w:t>
      </w:r>
      <w:r>
        <w:rPr>
          <w:lang w:val="en-US" w:eastAsia="zh-CN"/>
        </w:rPr>
        <w:t xml:space="preserve">FILE </w:t>
      </w:r>
      <w:r>
        <w:rPr>
          <w:lang w:val="en-US" w:eastAsia="zh-CN"/>
        </w:rPr>
        <w:t xml:space="preserve">存在且属有效用户组则为真。  </w:t>
      </w:r>
    </w:p>
    <w:p>
      <w:pPr>
        <w:pStyle w:val="Normal"/>
        <w:rPr>
          <w:lang w:val="en-US" w:eastAsia="zh-CN"/>
        </w:rPr>
      </w:pPr>
      <w:r>
        <w:rPr>
          <w:lang w:val="en-US" w:eastAsia="zh-CN"/>
        </w:rPr>
        <w:t xml:space="preserve">[ -L FILE ]  </w:t>
      </w:r>
      <w:r>
        <w:rPr>
          <w:lang w:val="en-US" w:eastAsia="zh-CN"/>
        </w:rPr>
        <w:t xml:space="preserve">如果 </w:t>
      </w:r>
      <w:r>
        <w:rPr>
          <w:lang w:val="en-US" w:eastAsia="zh-CN"/>
        </w:rPr>
        <w:t xml:space="preserve">FILE </w:t>
      </w:r>
      <w:r>
        <w:rPr>
          <w:lang w:val="en-US" w:eastAsia="zh-CN"/>
        </w:rPr>
        <w:t xml:space="preserve">存在且是一个符号连接则为真。  </w:t>
      </w:r>
    </w:p>
    <w:p>
      <w:pPr>
        <w:pStyle w:val="Normal"/>
        <w:rPr>
          <w:lang w:val="en-US" w:eastAsia="zh-CN"/>
        </w:rPr>
      </w:pPr>
      <w:r>
        <w:rPr>
          <w:lang w:val="en-US" w:eastAsia="zh-CN"/>
        </w:rPr>
        <w:t xml:space="preserve">[ -N FILE ]  </w:t>
      </w:r>
      <w:r>
        <w:rPr>
          <w:lang w:val="en-US" w:eastAsia="zh-CN"/>
        </w:rPr>
        <w:t xml:space="preserve">如果 </w:t>
      </w:r>
      <w:r>
        <w:rPr>
          <w:lang w:val="en-US" w:eastAsia="zh-CN"/>
        </w:rPr>
        <w:t xml:space="preserve">FILE </w:t>
      </w:r>
      <w:r>
        <w:rPr>
          <w:lang w:val="en-US" w:eastAsia="zh-CN"/>
        </w:rPr>
        <w:t xml:space="preserve">存在 </w:t>
      </w:r>
      <w:r>
        <w:rPr>
          <w:lang w:val="en-US" w:eastAsia="zh-CN"/>
        </w:rPr>
        <w:t>and has been mod</w:t>
      </w:r>
      <w:r>
        <w:rPr>
          <w:lang w:val="en-US" w:eastAsia="zh-CN"/>
        </w:rPr>
        <w:t>如果</w:t>
      </w:r>
      <w:r>
        <w:rPr>
          <w:lang w:val="en-US" w:eastAsia="zh-CN"/>
        </w:rPr>
        <w:t>ied since it was last read</w:t>
      </w:r>
      <w:r>
        <w:rPr>
          <w:lang w:val="en-US" w:eastAsia="zh-CN"/>
        </w:rPr>
        <w:t xml:space="preserve">则为真。  </w:t>
      </w:r>
    </w:p>
    <w:p>
      <w:pPr>
        <w:pStyle w:val="Normal"/>
        <w:rPr>
          <w:lang w:val="en-US" w:eastAsia="zh-CN"/>
        </w:rPr>
      </w:pPr>
      <w:r>
        <w:rPr>
          <w:lang w:val="en-US" w:eastAsia="zh-CN"/>
        </w:rPr>
        <w:t xml:space="preserve">[ -S FILE ]  </w:t>
      </w:r>
      <w:r>
        <w:rPr>
          <w:lang w:val="en-US" w:eastAsia="zh-CN"/>
        </w:rPr>
        <w:t xml:space="preserve">如果 </w:t>
      </w:r>
      <w:r>
        <w:rPr>
          <w:lang w:val="en-US" w:eastAsia="zh-CN"/>
        </w:rPr>
        <w:t xml:space="preserve">FILE </w:t>
      </w:r>
      <w:r>
        <w:rPr>
          <w:lang w:val="en-US" w:eastAsia="zh-CN"/>
        </w:rPr>
        <w:t xml:space="preserve">存在且是一个套接字则为真。  </w:t>
      </w:r>
    </w:p>
    <w:p>
      <w:pPr>
        <w:pStyle w:val="Normal"/>
        <w:rPr>
          <w:lang w:val="en-US" w:eastAsia="zh-CN"/>
        </w:rPr>
      </w:pPr>
      <w:r>
        <w:rPr>
          <w:lang w:val="en-US" w:eastAsia="zh-CN"/>
        </w:rPr>
        <w:t xml:space="preserve">[ FILE1 -nt FILE2 ]  </w:t>
      </w:r>
      <w:r>
        <w:rPr>
          <w:lang w:val="en-US" w:eastAsia="zh-CN"/>
        </w:rPr>
        <w:t xml:space="preserve">如果 </w:t>
      </w:r>
      <w:r>
        <w:rPr>
          <w:lang w:val="en-US" w:eastAsia="zh-CN"/>
        </w:rPr>
        <w:t xml:space="preserve">FILE1 has been changed more recently than FILE2, or </w:t>
      </w:r>
      <w:r>
        <w:rPr>
          <w:lang w:val="en-US" w:eastAsia="zh-CN"/>
        </w:rPr>
        <w:t xml:space="preserve">如果 </w:t>
      </w:r>
      <w:r>
        <w:rPr>
          <w:lang w:val="en-US" w:eastAsia="zh-CN"/>
        </w:rPr>
        <w:t>FILE1 exists and FILE2 does not</w:t>
      </w:r>
      <w:r>
        <w:rPr>
          <w:lang w:val="en-US" w:eastAsia="zh-CN"/>
        </w:rPr>
        <w:t xml:space="preserve">则为真。  </w:t>
      </w:r>
    </w:p>
    <w:p>
      <w:pPr>
        <w:pStyle w:val="Normal"/>
        <w:rPr>
          <w:lang w:val="en-US" w:eastAsia="zh-CN"/>
        </w:rPr>
      </w:pPr>
      <w:r>
        <w:rPr>
          <w:lang w:val="en-US" w:eastAsia="zh-CN"/>
        </w:rPr>
        <w:t xml:space="preserve">[ FILE1 -ot FILE2 ]  </w:t>
      </w:r>
      <w:r>
        <w:rPr>
          <w:lang w:val="en-US" w:eastAsia="zh-CN"/>
        </w:rPr>
        <w:t xml:space="preserve">如果 </w:t>
      </w:r>
      <w:r>
        <w:rPr>
          <w:lang w:val="en-US" w:eastAsia="zh-CN"/>
        </w:rPr>
        <w:t xml:space="preserve">FILE1 </w:t>
      </w:r>
      <w:r>
        <w:rPr>
          <w:lang w:val="en-US" w:eastAsia="zh-CN"/>
        </w:rPr>
        <w:t xml:space="preserve">比 </w:t>
      </w:r>
      <w:r>
        <w:rPr>
          <w:lang w:val="en-US" w:eastAsia="zh-CN"/>
        </w:rPr>
        <w:t xml:space="preserve">FILE2 </w:t>
      </w:r>
      <w:r>
        <w:rPr>
          <w:lang w:val="en-US" w:eastAsia="zh-CN"/>
        </w:rPr>
        <w:t>要老</w:t>
      </w:r>
      <w:r>
        <w:rPr>
          <w:lang w:val="en-US" w:eastAsia="zh-CN"/>
        </w:rPr>
        <w:t xml:space="preserve">, </w:t>
      </w:r>
      <w:r>
        <w:rPr>
          <w:lang w:val="en-US" w:eastAsia="zh-CN"/>
        </w:rPr>
        <w:t xml:space="preserve">或者 </w:t>
      </w:r>
      <w:r>
        <w:rPr>
          <w:lang w:val="en-US" w:eastAsia="zh-CN"/>
        </w:rPr>
        <w:t xml:space="preserve">FILE2 </w:t>
      </w:r>
      <w:r>
        <w:rPr>
          <w:lang w:val="en-US" w:eastAsia="zh-CN"/>
        </w:rPr>
        <w:t xml:space="preserve">存在且 </w:t>
      </w:r>
      <w:r>
        <w:rPr>
          <w:lang w:val="en-US" w:eastAsia="zh-CN"/>
        </w:rPr>
        <w:t xml:space="preserve">FILE1 </w:t>
      </w:r>
      <w:r>
        <w:rPr>
          <w:lang w:val="en-US" w:eastAsia="zh-CN"/>
        </w:rPr>
        <w:t xml:space="preserve">不存在则为真。  </w:t>
      </w:r>
    </w:p>
    <w:p>
      <w:pPr>
        <w:pStyle w:val="Normal"/>
        <w:rPr>
          <w:lang w:val="en-US" w:eastAsia="zh-CN"/>
        </w:rPr>
      </w:pPr>
      <w:r>
        <w:rPr>
          <w:lang w:val="en-US" w:eastAsia="zh-CN"/>
        </w:rPr>
        <w:t xml:space="preserve">[ FILE1 -ef FILE2 ]  </w:t>
      </w:r>
      <w:r>
        <w:rPr>
          <w:lang w:val="en-US" w:eastAsia="zh-CN"/>
        </w:rPr>
        <w:t xml:space="preserve">如果 </w:t>
      </w:r>
      <w:r>
        <w:rPr>
          <w:lang w:val="en-US" w:eastAsia="zh-CN"/>
        </w:rPr>
        <w:t xml:space="preserve">FILE1 </w:t>
      </w:r>
      <w:r>
        <w:rPr>
          <w:lang w:val="en-US" w:eastAsia="zh-CN"/>
        </w:rPr>
        <w:t xml:space="preserve">和 </w:t>
      </w:r>
      <w:r>
        <w:rPr>
          <w:lang w:val="en-US" w:eastAsia="zh-CN"/>
        </w:rPr>
        <w:t xml:space="preserve">FILE2 </w:t>
      </w:r>
      <w:r>
        <w:rPr>
          <w:lang w:val="en-US" w:eastAsia="zh-CN"/>
        </w:rPr>
        <w:t xml:space="preserve">指向相同的设备和节点号则为真。  </w:t>
      </w:r>
    </w:p>
    <w:p>
      <w:pPr>
        <w:pStyle w:val="Normal"/>
        <w:rPr>
          <w:lang w:val="en-US" w:eastAsia="zh-CN"/>
        </w:rPr>
      </w:pPr>
      <w:r>
        <w:rPr>
          <w:lang w:val="en-US" w:eastAsia="zh-CN"/>
        </w:rPr>
        <w:t xml:space="preserve">[ -o OPTIONNAME ]  </w:t>
      </w:r>
      <w:r>
        <w:rPr>
          <w:lang w:val="en-US" w:eastAsia="zh-CN"/>
        </w:rPr>
        <w:t xml:space="preserve">如果 </w:t>
      </w:r>
      <w:r>
        <w:rPr>
          <w:lang w:val="en-US" w:eastAsia="zh-CN"/>
        </w:rPr>
        <w:t>shell</w:t>
      </w:r>
      <w:r>
        <w:rPr>
          <w:lang w:val="en-US" w:eastAsia="zh-CN"/>
        </w:rPr>
        <w:t>选项 “</w:t>
      </w:r>
      <w:r>
        <w:rPr>
          <w:lang w:val="en-US" w:eastAsia="zh-CN"/>
        </w:rPr>
        <w:t xml:space="preserve">OPTIONNAME” </w:t>
      </w:r>
      <w:r>
        <w:rPr>
          <w:lang w:val="en-US" w:eastAsia="zh-CN"/>
        </w:rPr>
        <w:t xml:space="preserve">开启则为真。  </w:t>
      </w:r>
    </w:p>
    <w:p>
      <w:pPr>
        <w:pStyle w:val="Normal"/>
        <w:rPr>
          <w:lang w:val="en-US" w:eastAsia="zh-CN"/>
        </w:rPr>
      </w:pPr>
      <w:r>
        <w:rPr>
          <w:lang w:val="en-US" w:eastAsia="zh-CN"/>
        </w:rPr>
        <w:t xml:space="preserve">[ -z STRING ]  “STRING” </w:t>
      </w:r>
      <w:r>
        <w:rPr>
          <w:lang w:val="en-US" w:eastAsia="zh-CN"/>
        </w:rPr>
        <w:t xml:space="preserve">的长度为零则为真。  </w:t>
      </w:r>
    </w:p>
    <w:p>
      <w:pPr>
        <w:pStyle w:val="Normal"/>
        <w:rPr>
          <w:lang w:val="en-US" w:eastAsia="zh-CN"/>
        </w:rPr>
      </w:pPr>
      <w:r>
        <w:rPr>
          <w:lang w:val="en-US" w:eastAsia="zh-CN"/>
        </w:rPr>
        <w:t xml:space="preserve">[ -n STRING ] or [ STRING ]  “STRING” </w:t>
      </w:r>
      <w:r>
        <w:rPr>
          <w:lang w:val="en-US" w:eastAsia="zh-CN"/>
        </w:rPr>
        <w:t xml:space="preserve">的长度为非零 </w:t>
      </w:r>
      <w:r>
        <w:rPr>
          <w:lang w:val="en-US" w:eastAsia="zh-CN"/>
        </w:rPr>
        <w:t>non-zero</w:t>
      </w:r>
      <w:r>
        <w:rPr>
          <w:lang w:val="en-US" w:eastAsia="zh-CN"/>
        </w:rPr>
        <w:t xml:space="preserve">则为真。  </w:t>
      </w:r>
    </w:p>
    <w:p>
      <w:pPr>
        <w:pStyle w:val="Normal"/>
        <w:rPr>
          <w:lang w:val="en-US" w:eastAsia="zh-CN"/>
        </w:rPr>
      </w:pPr>
      <w:r>
        <w:rPr>
          <w:lang w:val="en-US" w:eastAsia="zh-CN"/>
        </w:rPr>
        <w:t xml:space="preserve">[ STRING1 == STRING2 ]  </w:t>
      </w:r>
      <w:r>
        <w:rPr>
          <w:lang w:val="en-US" w:eastAsia="zh-CN"/>
        </w:rPr>
        <w:t>如果</w:t>
      </w:r>
      <w:r>
        <w:rPr>
          <w:lang w:val="en-US" w:eastAsia="zh-CN"/>
        </w:rPr>
        <w:t>2</w:t>
      </w:r>
      <w:r>
        <w:rPr>
          <w:lang w:val="en-US" w:eastAsia="zh-CN"/>
        </w:rPr>
        <w:t>个字符串相同。 “</w:t>
      </w:r>
      <w:r>
        <w:rPr>
          <w:lang w:val="en-US" w:eastAsia="zh-CN"/>
        </w:rPr>
        <w:t>=” may be used instead of “==” for strict POSIX compliance</w:t>
      </w:r>
      <w:r>
        <w:rPr>
          <w:lang w:val="en-US" w:eastAsia="zh-CN"/>
        </w:rPr>
        <w:t xml:space="preserve">则为真。  </w:t>
      </w:r>
    </w:p>
    <w:p>
      <w:pPr>
        <w:pStyle w:val="Normal"/>
        <w:rPr>
          <w:lang w:val="en-US" w:eastAsia="zh-CN"/>
        </w:rPr>
      </w:pPr>
      <w:r>
        <w:rPr>
          <w:lang w:val="en-US" w:eastAsia="zh-CN"/>
        </w:rPr>
        <w:t xml:space="preserve">[ STRING1 != STRING2 ]  </w:t>
      </w:r>
      <w:r>
        <w:rPr>
          <w:lang w:val="en-US" w:eastAsia="zh-CN"/>
        </w:rPr>
        <w:t xml:space="preserve">如果字符串不相等则为真。 </w:t>
      </w:r>
    </w:p>
    <w:p>
      <w:pPr>
        <w:pStyle w:val="Normal"/>
        <w:rPr>
          <w:lang w:val="en-US" w:eastAsia="zh-CN"/>
        </w:rPr>
      </w:pPr>
      <w:r>
        <w:rPr>
          <w:lang w:val="en-US" w:eastAsia="zh-CN"/>
        </w:rPr>
        <w:t xml:space="preserve">[ STRING1 &lt; STRING2 ]  </w:t>
      </w:r>
      <w:r>
        <w:rPr>
          <w:lang w:val="en-US" w:eastAsia="zh-CN"/>
        </w:rPr>
        <w:t>如果 “</w:t>
      </w:r>
      <w:r>
        <w:rPr>
          <w:lang w:val="en-US" w:eastAsia="zh-CN"/>
        </w:rPr>
        <w:t>STRING1” sorts before “STRING2” lexicographically in the current locale</w:t>
      </w:r>
      <w:r>
        <w:rPr>
          <w:lang w:val="en-US" w:eastAsia="zh-CN"/>
        </w:rPr>
        <w:t xml:space="preserve">则为真。  </w:t>
      </w:r>
    </w:p>
    <w:p>
      <w:pPr>
        <w:pStyle w:val="Normal"/>
        <w:rPr>
          <w:lang w:val="en-US" w:eastAsia="zh-CN"/>
        </w:rPr>
      </w:pPr>
      <w:r>
        <w:rPr>
          <w:lang w:val="en-US" w:eastAsia="zh-CN"/>
        </w:rPr>
        <w:t xml:space="preserve">[ STRING1 &gt; STRING2 ]  </w:t>
      </w:r>
      <w:r>
        <w:rPr>
          <w:lang w:val="en-US" w:eastAsia="zh-CN"/>
        </w:rPr>
        <w:t>如果 “</w:t>
      </w:r>
      <w:r>
        <w:rPr>
          <w:lang w:val="en-US" w:eastAsia="zh-CN"/>
        </w:rPr>
        <w:t>STRING1” sorts after “STRING2” lexicographically in the current locale</w:t>
      </w:r>
      <w:r>
        <w:rPr>
          <w:lang w:val="en-US" w:eastAsia="zh-CN"/>
        </w:rPr>
        <w:t xml:space="preserve">则为真。  </w:t>
      </w:r>
    </w:p>
    <w:p>
      <w:pPr>
        <w:pStyle w:val="Normal"/>
        <w:rPr>
          <w:lang w:val="en-US" w:eastAsia="zh-CN"/>
        </w:rPr>
      </w:pPr>
      <w:r>
        <w:rPr>
          <w:lang w:val="en-US" w:eastAsia="zh-CN"/>
        </w:rPr>
        <w:t xml:space="preserve">[ ARG1 OP ARG2 ] “OP” is one of -eq, -ne, -lt, -le, -gt or -ge. These arithmetic binary operators return true if “ARG1” is equal to, not equal to, less than, less than or equal to, greater than, or greater than or equal to “ARG2”, respectively. “ARG1” and “ARG2” are integers. </w:t>
      </w:r>
    </w:p>
    <w:p>
      <w:pPr>
        <w:pStyle w:val="Normal"/>
        <w:rPr>
          <w:lang w:val="en-US" w:eastAsia="zh-CN"/>
        </w:rPr>
      </w:pPr>
      <w:r>
        <w:rPr>
          <w:lang w:val="en-US" w:eastAsia="zh-CN"/>
        </w:rPr>
        <w:t>牛逼，今天还见识到了</w:t>
      </w:r>
      <w:r>
        <w:rPr>
          <w:lang w:val="en-US" w:eastAsia="zh-CN"/>
        </w:rPr>
        <w:t xml:space="preserve">-z </w:t>
      </w:r>
      <w:r>
        <w:rPr>
          <w:lang w:val="en-US" w:eastAsia="zh-CN"/>
        </w:rPr>
        <w:t>用在</w:t>
      </w:r>
      <w:r>
        <w:rPr>
          <w:lang w:val="en-US" w:eastAsia="zh-CN"/>
        </w:rPr>
        <w:t>if</w:t>
      </w:r>
      <w:r>
        <w:rPr>
          <w:lang w:val="en-US" w:eastAsia="zh-CN"/>
        </w:rPr>
        <w:t>中判断一个变量是否有值</w:t>
      </w:r>
    </w:p>
    <w:p>
      <w:pPr>
        <w:pStyle w:val="Normal"/>
        <w:rPr>
          <w:lang w:val="en-US" w:eastAsia="zh-CN"/>
        </w:rPr>
      </w:pPr>
      <w:r>
        <w:rPr>
          <w:lang w:val="en-US" w:eastAsia="zh-CN"/>
        </w:rPr>
      </w:r>
    </w:p>
    <w:p>
      <w:pPr>
        <w:pStyle w:val="Normal"/>
        <w:rPr>
          <w:lang w:val="en-US" w:eastAsia="zh-CN"/>
        </w:rPr>
      </w:pPr>
      <w:r>
        <w:rPr/>
        <w:drawing>
          <wp:inline distT="0" distB="17145" distL="0" distR="6350">
            <wp:extent cx="5270500" cy="2611755"/>
            <wp:effectExtent l="0" t="0" r="0" b="0"/>
            <wp:docPr id="16" name="图片 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35" descr=""/>
                    <pic:cNvPicPr>
                      <a:picLocks noChangeAspect="1" noChangeArrowheads="1"/>
                    </pic:cNvPicPr>
                  </pic:nvPicPr>
                  <pic:blipFill>
                    <a:blip r:embed="rId26"/>
                    <a:stretch>
                      <a:fillRect/>
                    </a:stretch>
                  </pic:blipFill>
                  <pic:spPr bwMode="auto">
                    <a:xfrm>
                      <a:off x="0" y="0"/>
                      <a:ext cx="5270500" cy="2611755"/>
                    </a:xfrm>
                    <a:prstGeom prst="rect">
                      <a:avLst/>
                    </a:prstGeom>
                  </pic:spPr>
                </pic:pic>
              </a:graphicData>
            </a:graphic>
          </wp:inline>
        </w:drawing>
      </w:r>
    </w:p>
    <w:p>
      <w:pPr>
        <w:pStyle w:val="Normal"/>
        <w:rPr>
          <w:lang w:val="en-US" w:eastAsia="zh-CN"/>
        </w:rPr>
      </w:pPr>
      <w:r>
        <w:rPr>
          <w:lang w:val="en-US" w:eastAsia="zh-CN"/>
        </w:rPr>
        <w:t>linux</w:t>
      </w:r>
      <w:r>
        <w:rPr>
          <w:lang w:val="en-US" w:eastAsia="zh-CN"/>
        </w:rPr>
        <w:t>还有</w:t>
      </w:r>
      <w:r>
        <w:rPr>
          <w:lang w:val="en-US" w:eastAsia="zh-CN"/>
        </w:rPr>
        <w:t>set</w:t>
      </w:r>
      <w:r>
        <w:rPr>
          <w:lang w:val="en-US" w:eastAsia="zh-CN"/>
        </w:rPr>
        <w:t>，</w:t>
      </w:r>
      <w:r>
        <w:rPr>
          <w:lang w:val="en-US" w:eastAsia="zh-CN"/>
        </w:rPr>
        <w:t>unset</w:t>
      </w:r>
      <w:r>
        <w:rPr>
          <w:lang w:val="en-US" w:eastAsia="zh-CN"/>
        </w:rPr>
        <w:t>命令，</w:t>
      </w:r>
      <w:r>
        <w:rPr>
          <w:lang w:val="en-US" w:eastAsia="zh-CN"/>
        </w:rPr>
        <w:t>unset</w:t>
      </w:r>
      <w:r>
        <w:rPr>
          <w:lang w:val="en-US" w:eastAsia="zh-CN"/>
        </w:rPr>
        <w:t>就是删除一个变量和函数</w:t>
      </w:r>
    </w:p>
    <w:p>
      <w:pPr>
        <w:pStyle w:val="Normal"/>
        <w:rPr>
          <w:lang w:val="en-US" w:eastAsia="zh-CN"/>
        </w:rPr>
      </w:pPr>
      <w:r>
        <w:rPr>
          <w:lang w:val="en-US" w:eastAsia="zh-CN"/>
        </w:rPr>
        <w:t>set</w:t>
      </w:r>
      <w:r>
        <w:rPr>
          <w:lang w:val="en-US" w:eastAsia="zh-CN"/>
        </w:rPr>
        <w:t>在</w:t>
      </w:r>
      <w:r>
        <w:rPr>
          <w:lang w:val="en-US" w:eastAsia="zh-CN"/>
        </w:rPr>
        <w:t>shell</w:t>
      </w:r>
      <w:r>
        <w:rPr>
          <w:lang w:val="en-US" w:eastAsia="zh-CN"/>
        </w:rPr>
        <w:t>终端下，可以查看所有系统自己定义的变量和函数，牛逼，很长一串</w:t>
      </w:r>
    </w:p>
    <w:p>
      <w:pPr>
        <w:pStyle w:val="Normal"/>
        <w:rPr>
          <w:lang w:val="en-US" w:eastAsia="zh-CN"/>
        </w:rPr>
      </w:pPr>
      <w:r>
        <w:rPr>
          <w:lang w:val="en-US" w:eastAsia="zh-CN"/>
        </w:rPr>
        <w:t>http://www.linuxso.com/command/unset.html</w:t>
      </w:r>
    </w:p>
    <w:p>
      <w:pPr>
        <w:pStyle w:val="Normal"/>
        <w:rPr>
          <w:lang w:val="en-US" w:eastAsia="zh-CN"/>
        </w:rPr>
      </w:pPr>
      <w:r>
        <w:rPr>
          <w:lang w:val="en-US" w:eastAsia="zh-CN"/>
        </w:rPr>
        <w:t>我擦，这个删除用户的脚本居然有解决</w:t>
      </w:r>
      <w:r>
        <w:rPr>
          <w:lang w:val="en-US" w:eastAsia="zh-CN"/>
        </w:rPr>
        <w:t>250</w:t>
      </w:r>
      <w:r>
        <w:rPr>
          <w:lang w:val="en-US" w:eastAsia="zh-CN"/>
        </w:rPr>
        <w:t>行，写了一个多小时了，还没有验证行不行，</w:t>
      </w:r>
      <w:r>
        <w:rPr>
          <w:lang w:val="en-US" w:eastAsia="zh-CN"/>
        </w:rPr>
        <w:t>fuck</w:t>
      </w:r>
    </w:p>
    <w:p>
      <w:pPr>
        <w:pStyle w:val="Normal"/>
        <w:rPr>
          <w:lang w:val="en-US" w:eastAsia="zh-CN"/>
        </w:rPr>
      </w:pPr>
      <w:r>
        <w:rPr>
          <w:lang w:val="en-US" w:eastAsia="zh-CN"/>
        </w:rPr>
        <w:t>核心思想，就是删除用户的四个步骤，它把它自动化了</w:t>
      </w:r>
    </w:p>
    <w:p>
      <w:pPr>
        <w:pStyle w:val="Normal"/>
        <w:rPr>
          <w:lang w:val="en-US" w:eastAsia="zh-CN"/>
        </w:rPr>
      </w:pPr>
      <w:r>
        <w:rPr>
          <w:lang w:val="en-US" w:eastAsia="zh-CN"/>
        </w:rPr>
        <w:t>最后果然会被找到符合条件的记录输出到一个文件里面去，因为代码里面指定了这个文件为输出文件，所以所有的内容，包括</w:t>
      </w:r>
      <w:r>
        <w:rPr>
          <w:lang w:val="en-US" w:eastAsia="zh-CN"/>
        </w:rPr>
        <w:t>echo</w:t>
      </w:r>
      <w:r>
        <w:rPr>
          <w:lang w:val="en-US" w:eastAsia="zh-CN"/>
        </w:rPr>
        <w:t>内容，都不会在屏幕上出现了，都只会输出到这个文件里面，碉堡了</w:t>
      </w:r>
    </w:p>
    <w:p>
      <w:pPr>
        <w:pStyle w:val="Normal"/>
        <w:rPr>
          <w:lang w:val="en-US" w:eastAsia="zh-CN"/>
        </w:rPr>
      </w:pPr>
      <w:r>
        <w:rPr>
          <w:lang w:val="en-US" w:eastAsia="zh-CN"/>
        </w:rPr>
      </w:r>
    </w:p>
    <w:p>
      <w:pPr>
        <w:pStyle w:val="Normal"/>
        <w:rPr>
          <w:lang w:val="en-US" w:eastAsia="zh-CN"/>
        </w:rPr>
      </w:pPr>
      <w:r>
        <w:rPr/>
        <w:drawing>
          <wp:inline distT="0" distB="10160" distL="0" distR="10160">
            <wp:extent cx="4942840" cy="3418840"/>
            <wp:effectExtent l="0" t="0" r="0" b="0"/>
            <wp:docPr id="17" name="图片 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34" descr=""/>
                    <pic:cNvPicPr>
                      <a:picLocks noChangeAspect="1" noChangeArrowheads="1"/>
                    </pic:cNvPicPr>
                  </pic:nvPicPr>
                  <pic:blipFill>
                    <a:blip r:embed="rId27"/>
                    <a:stretch>
                      <a:fillRect/>
                    </a:stretch>
                  </pic:blipFill>
                  <pic:spPr bwMode="auto">
                    <a:xfrm>
                      <a:off x="0" y="0"/>
                      <a:ext cx="4942840" cy="3418840"/>
                    </a:xfrm>
                    <a:prstGeom prst="rect">
                      <a:avLst/>
                    </a:prstGeom>
                  </pic:spPr>
                </pic:pic>
              </a:graphicData>
            </a:graphic>
          </wp:inline>
        </w:drawing>
      </w:r>
    </w:p>
    <w:p>
      <w:pPr>
        <w:pStyle w:val="Normal"/>
        <w:rPr>
          <w:lang w:val="en-US" w:eastAsia="zh-CN"/>
        </w:rPr>
      </w:pPr>
      <w:r>
        <w:rPr>
          <w:lang w:val="en-US" w:eastAsia="zh-CN"/>
        </w:rPr>
        <w:t>一切的关键都是</w:t>
      </w:r>
      <w:r>
        <w:rPr>
          <w:lang w:val="en-US" w:eastAsia="zh-CN"/>
        </w:rPr>
        <w:t>du -S</w:t>
      </w:r>
      <w:r>
        <w:rPr>
          <w:lang w:val="en-US" w:eastAsia="zh-CN"/>
        </w:rPr>
        <w:t>这个命令，它首先能实现遍历所有的文件夹，这点事基础</w:t>
      </w:r>
    </w:p>
    <w:p>
      <w:pPr>
        <w:pStyle w:val="Normal"/>
        <w:rPr>
          <w:lang w:val="en-US" w:eastAsia="zh-CN"/>
        </w:rPr>
      </w:pPr>
      <w:r>
        <w:rPr>
          <w:lang w:val="en-US" w:eastAsia="zh-CN"/>
        </w:rPr>
        <w:t>还可以换成</w:t>
      </w:r>
      <w:r>
        <w:rPr>
          <w:lang w:val="en-US" w:eastAsia="zh-CN"/>
        </w:rPr>
        <w:t>*</w:t>
      </w:r>
      <w:r>
        <w:rPr>
          <w:lang w:val="en-US" w:eastAsia="zh-CN"/>
        </w:rPr>
        <w:t>号，你说牛逼不？</w:t>
      </w:r>
    </w:p>
    <w:p>
      <w:pPr>
        <w:pStyle w:val="Normal"/>
        <w:rPr>
          <w:lang w:val="en-US" w:eastAsia="zh-CN"/>
        </w:rPr>
      </w:pPr>
      <w:r>
        <w:rPr/>
        <w:drawing>
          <wp:inline distT="0" distB="3810" distL="0" distR="8890">
            <wp:extent cx="5267960" cy="1310640"/>
            <wp:effectExtent l="0" t="0" r="0" b="0"/>
            <wp:docPr id="18" name="图片 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33" descr=""/>
                    <pic:cNvPicPr>
                      <a:picLocks noChangeAspect="1" noChangeArrowheads="1"/>
                    </pic:cNvPicPr>
                  </pic:nvPicPr>
                  <pic:blipFill>
                    <a:blip r:embed="rId28"/>
                    <a:stretch>
                      <a:fillRect/>
                    </a:stretch>
                  </pic:blipFill>
                  <pic:spPr bwMode="auto">
                    <a:xfrm>
                      <a:off x="0" y="0"/>
                      <a:ext cx="5267960" cy="1310640"/>
                    </a:xfrm>
                    <a:prstGeom prst="rect">
                      <a:avLst/>
                    </a:prstGeom>
                  </pic:spPr>
                </pic:pic>
              </a:graphicData>
            </a:graphic>
          </wp:inline>
        </w:drawing>
      </w:r>
    </w:p>
    <w:p>
      <w:pPr>
        <w:pStyle w:val="Normal"/>
        <w:rPr>
          <w:lang w:val="en-US" w:eastAsia="zh-CN"/>
        </w:rPr>
      </w:pPr>
      <w:r>
        <w:rPr>
          <w:lang w:val="en-US" w:eastAsia="zh-CN"/>
        </w:rPr>
        <w:t>你看，我多加了几个空格之后第一列和第二列响应的距离也变大了，牛逼，太强大了，灵活</w:t>
      </w:r>
    </w:p>
    <w:p>
      <w:pPr>
        <w:pStyle w:val="Normal"/>
        <w:rPr>
          <w:lang w:val="en-US" w:eastAsia="zh-CN"/>
        </w:rPr>
      </w:pPr>
      <w:r>
        <w:rPr>
          <w:lang w:val="en-US" w:eastAsia="zh-CN"/>
        </w:rPr>
        <w:t>如果原来的行里面除了回车符还有空白符的话，那么就需要用</w:t>
      </w:r>
      <w:r>
        <w:rPr>
          <w:lang w:val="en-US" w:eastAsia="zh-CN"/>
        </w:rPr>
        <w:t>\s</w:t>
      </w:r>
      <w:r>
        <w:rPr>
          <w:lang w:val="en-US" w:eastAsia="zh-CN"/>
        </w:rPr>
        <w:t>来匹配了，不过替换可以自己灵活的选择</w:t>
      </w:r>
    </w:p>
    <w:p>
      <w:pPr>
        <w:pStyle w:val="Normal"/>
        <w:rPr>
          <w:lang w:val="en-US" w:eastAsia="zh-CN"/>
        </w:rPr>
      </w:pPr>
      <w:r>
        <w:rPr>
          <w:lang w:val="en-US" w:eastAsia="zh-CN"/>
        </w:rPr>
      </w:r>
    </w:p>
    <w:p>
      <w:pPr>
        <w:pStyle w:val="Normal"/>
        <w:rPr>
          <w:lang w:val="en-US" w:eastAsia="zh-CN"/>
        </w:rPr>
      </w:pPr>
      <w:r>
        <w:rPr/>
        <w:drawing>
          <wp:inline distT="0" distB="1270" distL="0" distR="4445">
            <wp:extent cx="5272405" cy="1351280"/>
            <wp:effectExtent l="0" t="0" r="0" b="0"/>
            <wp:docPr id="19" name="图片 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32" descr=""/>
                    <pic:cNvPicPr>
                      <a:picLocks noChangeAspect="1" noChangeArrowheads="1"/>
                    </pic:cNvPicPr>
                  </pic:nvPicPr>
                  <pic:blipFill>
                    <a:blip r:embed="rId29"/>
                    <a:stretch>
                      <a:fillRect/>
                    </a:stretch>
                  </pic:blipFill>
                  <pic:spPr bwMode="auto">
                    <a:xfrm>
                      <a:off x="0" y="0"/>
                      <a:ext cx="5272405" cy="1351280"/>
                    </a:xfrm>
                    <a:prstGeom prst="rect">
                      <a:avLst/>
                    </a:prstGeom>
                  </pic:spPr>
                </pic:pic>
              </a:graphicData>
            </a:graphic>
          </wp:inline>
        </w:drawing>
      </w:r>
    </w:p>
    <w:p>
      <w:pPr>
        <w:pStyle w:val="Normal"/>
        <w:rPr>
          <w:lang w:val="en-US" w:eastAsia="zh-CN"/>
        </w:rPr>
      </w:pPr>
      <w:r>
        <w:rPr>
          <w:lang w:val="en-US" w:eastAsia="zh-CN"/>
        </w:rPr>
        <w:t>sed ‘N;s/\n/  /’</w:t>
      </w:r>
      <w:r>
        <w:rPr>
          <w:lang w:val="en-US" w:eastAsia="zh-CN"/>
        </w:rPr>
        <w:t>就是表示把回车符替换掉替换为空格，，后面的两个</w:t>
      </w:r>
      <w:r>
        <w:rPr>
          <w:lang w:val="en-US" w:eastAsia="zh-CN"/>
        </w:rPr>
        <w:t>/ /</w:t>
      </w:r>
      <w:r>
        <w:rPr>
          <w:lang w:val="en-US" w:eastAsia="zh-CN"/>
        </w:rPr>
        <w:t>之间是有一个空格的</w:t>
      </w:r>
    </w:p>
    <w:p>
      <w:pPr>
        <w:pStyle w:val="Normal"/>
        <w:rPr>
          <w:lang w:val="en-US" w:eastAsia="zh-CN"/>
        </w:rPr>
      </w:pPr>
      <w:r>
        <w:rPr/>
        <w:drawing>
          <wp:inline distT="0" distB="11430" distL="0" distR="6985">
            <wp:extent cx="5269865" cy="2141220"/>
            <wp:effectExtent l="0" t="0" r="0" b="0"/>
            <wp:docPr id="20" name="图片 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31" descr=""/>
                    <pic:cNvPicPr>
                      <a:picLocks noChangeAspect="1" noChangeArrowheads="1"/>
                    </pic:cNvPicPr>
                  </pic:nvPicPr>
                  <pic:blipFill>
                    <a:blip r:embed="rId30"/>
                    <a:stretch>
                      <a:fillRect/>
                    </a:stretch>
                  </pic:blipFill>
                  <pic:spPr bwMode="auto">
                    <a:xfrm>
                      <a:off x="0" y="0"/>
                      <a:ext cx="5269865" cy="2141220"/>
                    </a:xfrm>
                    <a:prstGeom prst="rect">
                      <a:avLst/>
                    </a:prstGeom>
                  </pic:spPr>
                </pic:pic>
              </a:graphicData>
            </a:graphic>
          </wp:inline>
        </w:drawing>
      </w:r>
    </w:p>
    <w:p>
      <w:pPr>
        <w:pStyle w:val="Normal"/>
        <w:rPr>
          <w:lang w:val="en-US" w:eastAsia="zh-CN"/>
        </w:rPr>
      </w:pPr>
      <w:r>
        <w:rPr>
          <w:lang w:val="en-US" w:eastAsia="zh-CN"/>
        </w:rPr>
        <w:t>du -S /var/log |sort -rn|sed ‘{11,$D; =}|sed ‘N:s/\n/ /’</w:t>
      </w:r>
      <w:r>
        <w:rPr>
          <w:lang w:val="en-US" w:eastAsia="zh-CN"/>
        </w:rPr>
        <w:t>加上了后面的</w:t>
      </w:r>
      <w:r>
        <w:rPr>
          <w:lang w:val="en-US" w:eastAsia="zh-CN"/>
        </w:rPr>
        <w:t>sed</w:t>
      </w:r>
      <w:r>
        <w:rPr>
          <w:lang w:val="en-US" w:eastAsia="zh-CN"/>
        </w:rPr>
        <w:t>之后就成这样了，可见原来的行中是有换行的，所以。。</w:t>
      </w:r>
    </w:p>
    <w:p>
      <w:pPr>
        <w:pStyle w:val="Normal"/>
        <w:rPr>
          <w:lang w:val="en-US" w:eastAsia="zh-CN"/>
        </w:rPr>
      </w:pPr>
      <w:r>
        <w:rPr/>
        <w:drawing>
          <wp:inline distT="0" distB="14605" distL="0" distR="6985">
            <wp:extent cx="5269865" cy="1757045"/>
            <wp:effectExtent l="0" t="0" r="0" b="0"/>
            <wp:docPr id="21" name="图片 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30" descr=""/>
                    <pic:cNvPicPr>
                      <a:picLocks noChangeAspect="1" noChangeArrowheads="1"/>
                    </pic:cNvPicPr>
                  </pic:nvPicPr>
                  <pic:blipFill>
                    <a:blip r:embed="rId31"/>
                    <a:stretch>
                      <a:fillRect/>
                    </a:stretch>
                  </pic:blipFill>
                  <pic:spPr bwMode="auto">
                    <a:xfrm>
                      <a:off x="0" y="0"/>
                      <a:ext cx="5269865" cy="1757045"/>
                    </a:xfrm>
                    <a:prstGeom prst="rect">
                      <a:avLst/>
                    </a:prstGeom>
                  </pic:spPr>
                </pic:pic>
              </a:graphicData>
            </a:graphic>
          </wp:inline>
        </w:drawing>
      </w:r>
    </w:p>
    <w:p>
      <w:pPr>
        <w:pStyle w:val="Normal"/>
        <w:rPr>
          <w:lang w:val="en-US" w:eastAsia="zh-CN"/>
        </w:rPr>
      </w:pPr>
      <w:r>
        <w:rPr>
          <w:lang w:val="en-US" w:eastAsia="zh-CN"/>
        </w:rPr>
        <w:t>du -S /var/log |sort -rn|sed ‘{11,$D; =}</w:t>
      </w:r>
      <w:r>
        <w:rPr>
          <w:lang w:val="en-US" w:eastAsia="zh-CN"/>
        </w:rPr>
        <w:t>打印出来是这样的</w:t>
      </w:r>
    </w:p>
    <w:p>
      <w:pPr>
        <w:pStyle w:val="Normal"/>
        <w:rPr>
          <w:lang w:val="en-US" w:eastAsia="zh-CN"/>
        </w:rPr>
      </w:pPr>
      <w:r>
        <w:rPr/>
        <w:drawing>
          <wp:inline distT="0" distB="635" distL="0" distR="635">
            <wp:extent cx="3123565" cy="3142615"/>
            <wp:effectExtent l="0" t="0" r="0" b="0"/>
            <wp:docPr id="22" name="图片 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9" descr=""/>
                    <pic:cNvPicPr>
                      <a:picLocks noChangeAspect="1" noChangeArrowheads="1"/>
                    </pic:cNvPicPr>
                  </pic:nvPicPr>
                  <pic:blipFill>
                    <a:blip r:embed="rId32"/>
                    <a:stretch>
                      <a:fillRect/>
                    </a:stretch>
                  </pic:blipFill>
                  <pic:spPr bwMode="auto">
                    <a:xfrm>
                      <a:off x="0" y="0"/>
                      <a:ext cx="3123565" cy="3142615"/>
                    </a:xfrm>
                    <a:prstGeom prst="rect">
                      <a:avLst/>
                    </a:prstGeom>
                  </pic:spPr>
                </pic:pic>
              </a:graphicData>
            </a:graphic>
          </wp:inline>
        </w:drawing>
      </w:r>
    </w:p>
    <w:p>
      <w:pPr>
        <w:pStyle w:val="Normal"/>
        <w:rPr>
          <w:lang w:val="en-US" w:eastAsia="zh-CN"/>
        </w:rPr>
      </w:pPr>
      <w:r>
        <w:rPr>
          <w:lang w:val="en-US" w:eastAsia="zh-CN"/>
        </w:rPr>
        <w:t>我操，这个脚本写的相当的不错啊，首先就是</w:t>
      </w:r>
      <w:r>
        <w:rPr>
          <w:lang w:val="en-US" w:eastAsia="zh-CN"/>
        </w:rPr>
        <w:t>CHECK_DIRECTORIES</w:t>
      </w:r>
      <w:r>
        <w:rPr>
          <w:lang w:val="en-US" w:eastAsia="zh-CN"/>
        </w:rPr>
        <w:t>这个目录，是一个字符串，里面其实是</w:t>
      </w:r>
      <w:r>
        <w:rPr>
          <w:lang w:val="en-US" w:eastAsia="zh-CN"/>
        </w:rPr>
        <w:t>2</w:t>
      </w:r>
      <w:r>
        <w:rPr>
          <w:lang w:val="en-US" w:eastAsia="zh-CN"/>
        </w:rPr>
        <w:t>个目录</w:t>
      </w:r>
      <w:r>
        <w:rPr>
          <w:lang w:val="en-US" w:eastAsia="zh-CN"/>
        </w:rPr>
        <w:t>/var/log</w:t>
      </w:r>
      <w:r>
        <w:rPr>
          <w:lang w:val="en-US" w:eastAsia="zh-CN"/>
        </w:rPr>
        <w:t>和</w:t>
      </w:r>
      <w:r>
        <w:rPr>
          <w:lang w:val="en-US" w:eastAsia="zh-CN"/>
        </w:rPr>
        <w:t>/home</w:t>
      </w:r>
      <w:r>
        <w:rPr>
          <w:lang w:val="en-US" w:eastAsia="zh-CN"/>
        </w:rPr>
        <w:t>，所以下面有一个</w:t>
      </w:r>
      <w:r>
        <w:rPr>
          <w:lang w:val="en-US" w:eastAsia="zh-CN"/>
        </w:rPr>
        <w:t>for</w:t>
      </w:r>
      <w:r>
        <w:rPr>
          <w:lang w:val="en-US" w:eastAsia="zh-CN"/>
        </w:rPr>
        <w:t>循环，分别是变量两个目录下的东西，然后就是用</w:t>
      </w:r>
      <w:r>
        <w:rPr>
          <w:lang w:val="en-US" w:eastAsia="zh-CN"/>
        </w:rPr>
        <w:t>do done</w:t>
      </w:r>
      <w:r>
        <w:rPr>
          <w:lang w:val="en-US" w:eastAsia="zh-CN"/>
        </w:rPr>
        <w:t>这之间的代码区目录下寻找，匹配，看来字符串再任何一门编程语言里面都是可以迭代的，类似数组</w:t>
      </w:r>
    </w:p>
    <w:p>
      <w:pPr>
        <w:pStyle w:val="Normal"/>
        <w:rPr>
          <w:lang w:val="en-US" w:eastAsia="zh-CN"/>
        </w:rPr>
      </w:pPr>
      <w:r>
        <w:rPr>
          <w:lang w:val="en-US" w:eastAsia="zh-CN"/>
        </w:rPr>
        <w:t xml:space="preserve">du </w:t>
      </w:r>
      <w:r>
        <w:rPr>
          <w:lang w:val="en-US" w:eastAsia="zh-CN"/>
        </w:rPr>
        <w:t xml:space="preserve">目录使用情况 </w:t>
      </w:r>
      <w:r>
        <w:rPr>
          <w:lang w:val="en-US" w:eastAsia="zh-CN"/>
        </w:rPr>
        <w:t xml:space="preserve">directory use </w:t>
      </w:r>
      <w:r>
        <w:rPr>
          <w:lang w:val="en-US" w:eastAsia="zh-CN"/>
        </w:rPr>
        <w:t>，然后</w:t>
      </w:r>
      <w:r>
        <w:rPr>
          <w:lang w:val="en-US" w:eastAsia="zh-CN"/>
        </w:rPr>
        <w:t>-S</w:t>
      </w:r>
      <w:r>
        <w:rPr>
          <w:lang w:val="en-US" w:eastAsia="zh-CN"/>
        </w:rPr>
        <w:t xml:space="preserve">就每一个单独的目录的使用情况的意思，会列出目录的大小 </w:t>
      </w:r>
      <w:r>
        <w:rPr>
          <w:lang w:val="en-US" w:eastAsia="zh-CN"/>
        </w:rPr>
        <w:t>,sort -rn ,rn</w:t>
      </w:r>
      <w:r>
        <w:rPr>
          <w:lang w:val="en-US" w:eastAsia="zh-CN"/>
        </w:rPr>
        <w:t>就是表示根据数组大小，进行逆序排序</w:t>
      </w:r>
    </w:p>
    <w:p>
      <w:pPr>
        <w:pStyle w:val="Normal"/>
        <w:rPr/>
      </w:pPr>
      <w:hyperlink r:id="rId33">
        <w:r>
          <w:rPr>
            <w:rStyle w:val="Internet"/>
            <w:lang w:val="en-US" w:eastAsia="zh-CN"/>
          </w:rPr>
          <w:t>http://man.linuxde.net/sort</w:t>
        </w:r>
      </w:hyperlink>
    </w:p>
    <w:p>
      <w:pPr>
        <w:pStyle w:val="Normal"/>
        <w:rPr>
          <w:lang w:val="en-US" w:eastAsia="zh-CN"/>
        </w:rPr>
      </w:pPr>
      <w:r>
        <w:rPr>
          <w:lang w:val="en-US" w:eastAsia="zh-CN"/>
        </w:rPr>
        <w:t>接下来就是</w:t>
      </w:r>
      <w:r>
        <w:rPr>
          <w:lang w:val="en-US" w:eastAsia="zh-CN"/>
        </w:rPr>
        <w:t>sed</w:t>
      </w:r>
      <w:r>
        <w:rPr>
          <w:lang w:val="en-US" w:eastAsia="zh-CN"/>
        </w:rPr>
        <w:t>和</w:t>
      </w:r>
      <w:r>
        <w:rPr>
          <w:lang w:val="en-US" w:eastAsia="zh-CN"/>
        </w:rPr>
        <w:t>awk</w:t>
      </w:r>
      <w:r>
        <w:rPr>
          <w:lang w:val="en-US" w:eastAsia="zh-CN"/>
        </w:rPr>
        <w:t>了，</w:t>
      </w:r>
      <w:r>
        <w:rPr>
          <w:lang w:val="en-US" w:eastAsia="zh-CN"/>
        </w:rPr>
        <w:t>sed</w:t>
      </w:r>
      <w:r>
        <w:rPr>
          <w:lang w:val="en-US" w:eastAsia="zh-CN"/>
        </w:rPr>
        <w:t>的功能太强大了，这里面还涉及到了正则。。。</w:t>
      </w:r>
    </w:p>
    <w:p>
      <w:pPr>
        <w:pStyle w:val="Normal"/>
        <w:rPr>
          <w:lang w:val="en-US" w:eastAsia="zh-CN"/>
        </w:rPr>
      </w:pPr>
      <w:r>
        <w:rPr>
          <w:lang w:val="en-US" w:eastAsia="zh-CN"/>
        </w:rPr>
        <w:t>sed ‘{11,$D;=}</w:t>
      </w:r>
      <w:r>
        <w:rPr>
          <w:lang w:val="en-US" w:eastAsia="zh-CN"/>
        </w:rPr>
        <w:t>就是表示删除第</w:t>
      </w:r>
      <w:r>
        <w:rPr>
          <w:lang w:val="en-US" w:eastAsia="zh-CN"/>
        </w:rPr>
        <w:t>11</w:t>
      </w:r>
      <w:r>
        <w:rPr>
          <w:lang w:val="en-US" w:eastAsia="zh-CN"/>
        </w:rPr>
        <w:t>行一直到末尾行的数据，因为只要前</w:t>
      </w:r>
      <w:r>
        <w:rPr>
          <w:lang w:val="en-US" w:eastAsia="zh-CN"/>
        </w:rPr>
        <w:t>10</w:t>
      </w:r>
      <w:r>
        <w:rPr>
          <w:lang w:val="en-US" w:eastAsia="zh-CN"/>
        </w:rPr>
        <w:t>行使用空间最大的数据、用</w:t>
      </w:r>
      <w:r>
        <w:rPr>
          <w:lang w:val="en-US" w:eastAsia="zh-CN"/>
        </w:rPr>
        <w:t>$d</w:t>
      </w:r>
      <w:r>
        <w:rPr>
          <w:lang w:val="en-US" w:eastAsia="zh-CN"/>
        </w:rPr>
        <w:t>也是一样的，但是</w:t>
      </w:r>
      <w:r>
        <w:rPr>
          <w:lang w:val="en-US" w:eastAsia="zh-CN"/>
        </w:rPr>
        <w:t>;=</w:t>
      </w:r>
      <w:r>
        <w:rPr>
          <w:lang w:val="en-US" w:eastAsia="zh-CN"/>
        </w:rPr>
        <w:t>是啥意思？暂时没看懂。实验了一下</w:t>
      </w:r>
      <w:r>
        <w:rPr>
          <w:lang w:val="en-US" w:eastAsia="zh-CN"/>
        </w:rPr>
        <w:t>;=</w:t>
      </w:r>
      <w:r>
        <w:rPr>
          <w:lang w:val="en-US" w:eastAsia="zh-CN"/>
        </w:rPr>
        <w:t>的意思就是将删选剩下的数据行给加上编号的意思，</w:t>
      </w:r>
    </w:p>
    <w:p>
      <w:pPr>
        <w:pStyle w:val="Normal"/>
        <w:rPr>
          <w:lang w:val="en-US" w:eastAsia="zh-CN"/>
        </w:rPr>
      </w:pPr>
      <w:r>
        <w:rPr>
          <w:lang w:val="en-US" w:eastAsia="zh-CN"/>
        </w:rPr>
        <w:t>‘</w:t>
      </w:r>
      <w:r>
        <w:rPr>
          <w:lang w:val="en-US" w:eastAsia="zh-CN"/>
        </w:rPr>
        <w:t>{11,$D;=}’</w:t>
      </w:r>
      <w:r>
        <w:rPr>
          <w:lang w:val="en-US" w:eastAsia="zh-CN"/>
        </w:rPr>
        <w:t>就是给</w:t>
      </w:r>
      <w:r>
        <w:rPr>
          <w:lang w:val="en-US" w:eastAsia="zh-CN"/>
        </w:rPr>
        <w:t>1</w:t>
      </w:r>
      <w:r>
        <w:rPr>
          <w:lang w:val="en-US" w:eastAsia="zh-CN"/>
        </w:rPr>
        <w:t>前面加上新的带序号的一列，组成新的一列</w:t>
      </w:r>
      <w:r>
        <w:rPr>
          <w:lang w:val="en-US" w:eastAsia="zh-CN"/>
        </w:rPr>
        <w:t>1:4964,2:3400,....10:4,</w:t>
      </w:r>
      <w:r>
        <w:rPr>
          <w:lang w:val="en-US" w:eastAsia="zh-CN"/>
        </w:rPr>
        <w:t>所以为了打印效果，要把这一列拆分为</w:t>
      </w:r>
      <w:r>
        <w:rPr>
          <w:lang w:val="en-US" w:eastAsia="zh-CN"/>
        </w:rPr>
        <w:t>2</w:t>
      </w:r>
      <w:r>
        <w:rPr>
          <w:lang w:val="en-US" w:eastAsia="zh-CN"/>
        </w:rPr>
        <w:t>列，于是就有了</w:t>
      </w:r>
      <w:r>
        <w:rPr>
          <w:lang w:val="en-US" w:eastAsia="zh-CN"/>
        </w:rPr>
        <w:t>sed ‘N;s/\n/\ /’</w:t>
      </w:r>
    </w:p>
    <w:p>
      <w:pPr>
        <w:pStyle w:val="Normal"/>
        <w:rPr>
          <w:lang w:val="en-US" w:eastAsia="zh-CN"/>
        </w:rPr>
      </w:pPr>
      <w:r>
        <w:rPr/>
        <w:drawing>
          <wp:inline distT="0" distB="10795" distL="0" distR="3175">
            <wp:extent cx="5273675" cy="484505"/>
            <wp:effectExtent l="0" t="0" r="0" b="0"/>
            <wp:docPr id="23" name="图像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像4" descr=""/>
                    <pic:cNvPicPr>
                      <a:picLocks noChangeAspect="1" noChangeArrowheads="1"/>
                    </pic:cNvPicPr>
                  </pic:nvPicPr>
                  <pic:blipFill>
                    <a:blip r:embed="rId34"/>
                    <a:stretch>
                      <a:fillRect/>
                    </a:stretch>
                  </pic:blipFill>
                  <pic:spPr bwMode="auto">
                    <a:xfrm>
                      <a:off x="0" y="0"/>
                      <a:ext cx="5273675" cy="484505"/>
                    </a:xfrm>
                    <a:prstGeom prst="rect">
                      <a:avLst/>
                    </a:prstGeom>
                  </pic:spPr>
                </pic:pic>
              </a:graphicData>
            </a:graphic>
          </wp:inline>
        </w:drawing>
      </w:r>
    </w:p>
    <w:p>
      <w:pPr>
        <w:pStyle w:val="Normal"/>
        <w:rPr>
          <w:lang w:val="en-US" w:eastAsia="zh-CN"/>
        </w:rPr>
      </w:pPr>
      <w:r>
        <w:rPr/>
        <w:drawing>
          <wp:inline distT="0" distB="2540" distL="0" distR="5715">
            <wp:extent cx="5271135" cy="3674110"/>
            <wp:effectExtent l="0" t="0" r="0" b="0"/>
            <wp:docPr id="24" name="图片 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7" descr=""/>
                    <pic:cNvPicPr>
                      <a:picLocks noChangeAspect="1" noChangeArrowheads="1"/>
                    </pic:cNvPicPr>
                  </pic:nvPicPr>
                  <pic:blipFill>
                    <a:blip r:embed="rId35"/>
                    <a:stretch>
                      <a:fillRect/>
                    </a:stretch>
                  </pic:blipFill>
                  <pic:spPr bwMode="auto">
                    <a:xfrm>
                      <a:off x="0" y="0"/>
                      <a:ext cx="5271135" cy="3674110"/>
                    </a:xfrm>
                    <a:prstGeom prst="rect">
                      <a:avLst/>
                    </a:prstGeom>
                  </pic:spPr>
                </pic:pic>
              </a:graphicData>
            </a:graphic>
          </wp:inline>
        </w:drawing>
      </w:r>
    </w:p>
    <w:p>
      <w:pPr>
        <w:pStyle w:val="Normal"/>
        <w:rPr>
          <w:lang w:val="en-US" w:eastAsia="zh-CN"/>
        </w:rPr>
      </w:pPr>
      <w:r>
        <w:rPr>
          <w:lang w:val="en-US" w:eastAsia="zh-CN"/>
        </w:rPr>
        <w:t>注意，</w:t>
      </w:r>
      <w:r>
        <w:rPr>
          <w:lang w:val="en-US" w:eastAsia="zh-CN"/>
        </w:rPr>
        <w:t xml:space="preserve">date </w:t>
      </w:r>
      <w:r>
        <w:rPr>
          <w:lang w:val="en-US" w:eastAsia="zh-CN"/>
        </w:rPr>
        <w:t>中的</w:t>
      </w:r>
      <w:r>
        <w:rPr>
          <w:lang w:val="en-US" w:eastAsia="zh-CN"/>
        </w:rPr>
        <w:t>%k%M</w:t>
      </w:r>
      <w:r>
        <w:rPr>
          <w:lang w:val="en-US" w:eastAsia="zh-CN"/>
        </w:rPr>
        <w:t>就是表示时和分</w:t>
      </w:r>
    </w:p>
    <w:p>
      <w:pPr>
        <w:pStyle w:val="Normal"/>
        <w:rPr>
          <w:lang w:val="en-US" w:eastAsia="zh-CN"/>
        </w:rPr>
      </w:pPr>
      <w:r>
        <w:rPr/>
        <w:drawing>
          <wp:inline distT="0" distB="0" distL="0" distR="9525">
            <wp:extent cx="1457325" cy="266700"/>
            <wp:effectExtent l="0" t="0" r="0" b="0"/>
            <wp:docPr id="25" name="图片 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6" descr=""/>
                    <pic:cNvPicPr>
                      <a:picLocks noChangeAspect="1" noChangeArrowheads="1"/>
                    </pic:cNvPicPr>
                  </pic:nvPicPr>
                  <pic:blipFill>
                    <a:blip r:embed="rId36"/>
                    <a:stretch>
                      <a:fillRect/>
                    </a:stretch>
                  </pic:blipFill>
                  <pic:spPr bwMode="auto">
                    <a:xfrm>
                      <a:off x="0" y="0"/>
                      <a:ext cx="1457325" cy="266700"/>
                    </a:xfrm>
                    <a:prstGeom prst="rect">
                      <a:avLst/>
                    </a:prstGeom>
                  </pic:spPr>
                </pic:pic>
              </a:graphicData>
            </a:graphic>
          </wp:inline>
        </w:drawing>
      </w:r>
    </w:p>
    <w:p>
      <w:pPr>
        <w:pStyle w:val="Normal"/>
        <w:rPr>
          <w:lang w:val="en-US" w:eastAsia="zh-CN"/>
        </w:rPr>
      </w:pPr>
      <w:r>
        <w:rPr>
          <w:lang w:val="en-US" w:eastAsia="zh-CN"/>
        </w:rPr>
        <w:t>检查这个文件或者目录是否存在</w:t>
      </w:r>
    </w:p>
    <w:p>
      <w:pPr>
        <w:pStyle w:val="Normal"/>
        <w:rPr>
          <w:lang w:val="en-US" w:eastAsia="zh-CN"/>
        </w:rPr>
      </w:pPr>
      <w:r>
        <w:rPr/>
        <w:drawing>
          <wp:inline distT="0" distB="0" distL="0" distR="10160">
            <wp:extent cx="3761740" cy="647700"/>
            <wp:effectExtent l="0" t="0" r="0" b="0"/>
            <wp:docPr id="26" name="图片 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5" descr=""/>
                    <pic:cNvPicPr>
                      <a:picLocks noChangeAspect="1" noChangeArrowheads="1"/>
                    </pic:cNvPicPr>
                  </pic:nvPicPr>
                  <pic:blipFill>
                    <a:blip r:embed="rId37"/>
                    <a:stretch>
                      <a:fillRect/>
                    </a:stretch>
                  </pic:blipFill>
                  <pic:spPr bwMode="auto">
                    <a:xfrm>
                      <a:off x="0" y="0"/>
                      <a:ext cx="3761740" cy="647700"/>
                    </a:xfrm>
                    <a:prstGeom prst="rect">
                      <a:avLst/>
                    </a:prstGeom>
                  </pic:spPr>
                </pic:pic>
              </a:graphicData>
            </a:graphic>
          </wp:inline>
        </w:drawing>
      </w:r>
    </w:p>
    <w:p>
      <w:pPr>
        <w:pStyle w:val="Normal"/>
        <w:rPr>
          <w:lang w:val="en-US" w:eastAsia="zh-CN"/>
        </w:rPr>
      </w:pPr>
      <w:r>
        <w:rPr>
          <w:lang w:val="en-US" w:eastAsia="zh-CN"/>
        </w:rPr>
        <w:t>exec &lt; $CONFIG_FILE</w:t>
      </w:r>
      <w:r>
        <w:rPr>
          <w:lang w:val="en-US" w:eastAsia="zh-CN"/>
        </w:rPr>
        <w:t>的意思就是操作执行这个文件，然后下面有</w:t>
      </w:r>
      <w:r>
        <w:rPr>
          <w:lang w:val="en-US" w:eastAsia="zh-CN"/>
        </w:rPr>
        <w:t>read FILENAME</w:t>
      </w:r>
      <w:r>
        <w:rPr>
          <w:lang w:val="en-US" w:eastAsia="zh-CN"/>
        </w:rPr>
        <w:t>，意思就是逐行的读取这个文件，把读到的行内容作为</w:t>
      </w:r>
      <w:r>
        <w:rPr>
          <w:lang w:val="en-US" w:eastAsia="zh-CN"/>
        </w:rPr>
        <w:t>FILENAME</w:t>
      </w:r>
      <w:r>
        <w:rPr>
          <w:lang w:val="en-US" w:eastAsia="zh-CN"/>
        </w:rPr>
        <w:t>这个变量</w:t>
      </w:r>
    </w:p>
    <w:p>
      <w:pPr>
        <w:pStyle w:val="Normal"/>
        <w:rPr>
          <w:lang w:val="en-US" w:eastAsia="zh-CN"/>
        </w:rPr>
      </w:pPr>
      <w:r>
        <w:rPr/>
        <w:drawing>
          <wp:inline distT="0" distB="13970" distL="0" distR="17780">
            <wp:extent cx="4916170" cy="7148830"/>
            <wp:effectExtent l="0" t="0" r="0" b="0"/>
            <wp:docPr id="27" name="图片 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4" descr=""/>
                    <pic:cNvPicPr>
                      <a:picLocks noChangeAspect="1" noChangeArrowheads="1"/>
                    </pic:cNvPicPr>
                  </pic:nvPicPr>
                  <pic:blipFill>
                    <a:blip r:embed="rId38"/>
                    <a:stretch>
                      <a:fillRect/>
                    </a:stretch>
                  </pic:blipFill>
                  <pic:spPr bwMode="auto">
                    <a:xfrm>
                      <a:off x="0" y="0"/>
                      <a:ext cx="4916170" cy="7148830"/>
                    </a:xfrm>
                    <a:prstGeom prst="rect">
                      <a:avLst/>
                    </a:prstGeom>
                  </pic:spPr>
                </pic:pic>
              </a:graphicData>
            </a:graphic>
          </wp:inline>
        </w:drawing>
      </w:r>
    </w:p>
    <w:p>
      <w:pPr>
        <w:pStyle w:val="Normal"/>
        <w:rPr>
          <w:lang w:val="en-US" w:eastAsia="zh-CN"/>
        </w:rPr>
      </w:pPr>
      <w:r>
        <w:rPr>
          <w:lang w:val="en-US" w:eastAsia="zh-CN"/>
        </w:rPr>
        <w:t>尼玛，看了半天终于搞懂了那个</w:t>
      </w:r>
      <w:r>
        <w:rPr>
          <w:lang w:val="en-US" w:eastAsia="zh-CN"/>
        </w:rPr>
        <w:t>Daily_Archive</w:t>
      </w:r>
      <w:r>
        <w:rPr>
          <w:lang w:val="en-US" w:eastAsia="zh-CN"/>
        </w:rPr>
        <w:t>脚本的意思，中文的意思就是要备份已知的问题，但是首先要把需要备份的文件的全路径名，也就是绝对路径给放到</w:t>
      </w:r>
      <w:r>
        <w:rPr>
          <w:lang w:val="en-US" w:eastAsia="zh-CN"/>
        </w:rPr>
        <w:t>Files_To_Backup</w:t>
      </w:r>
      <w:r>
        <w:rPr>
          <w:lang w:val="en-US" w:eastAsia="zh-CN"/>
        </w:rPr>
        <w:t>这个文件里面，然后遍历这个文件，查看每一个文件再指定的文件目录下是否存在，，如果存在那就，压缩备份，压缩命令和解压缩命令的，源文件和目标文件正好是反过来的，如果有那么就压缩，可以多个文件一起压缩的，原来是这样子，还好看懂了代码，然后自己添加了几个文件，，执行脚本，果然备份压缩了</w:t>
      </w:r>
    </w:p>
    <w:p>
      <w:pPr>
        <w:pStyle w:val="Normal"/>
        <w:rPr>
          <w:lang w:val="en-US" w:eastAsia="zh-CN"/>
        </w:rPr>
      </w:pPr>
      <w:r>
        <w:rPr>
          <w:lang w:val="en-US" w:eastAsia="zh-CN"/>
        </w:rPr>
        <w:t>将</w:t>
      </w:r>
      <w:r>
        <w:rPr>
          <w:lang w:val="en-US" w:eastAsia="zh-CN"/>
        </w:rPr>
        <w:t>$CONFIG_FILE</w:t>
      </w:r>
      <w:r>
        <w:rPr>
          <w:lang w:val="en-US" w:eastAsia="zh-CN"/>
        </w:rPr>
        <w:t>作为</w:t>
      </w:r>
      <w:r>
        <w:rPr>
          <w:lang w:val="en-US" w:eastAsia="zh-CN"/>
        </w:rPr>
        <w:t>exec</w:t>
      </w:r>
      <w:r>
        <w:rPr>
          <w:lang w:val="en-US" w:eastAsia="zh-CN"/>
        </w:rPr>
        <w:t>的标准输入来执行，相当于让</w:t>
      </w:r>
      <w:r>
        <w:rPr>
          <w:lang w:val="en-US" w:eastAsia="zh-CN"/>
        </w:rPr>
        <w:t>exec</w:t>
      </w:r>
      <w:r>
        <w:rPr>
          <w:lang w:val="en-US" w:eastAsia="zh-CN"/>
        </w:rPr>
        <w:t>执行</w:t>
      </w:r>
      <w:r>
        <w:rPr>
          <w:lang w:val="en-US" w:eastAsia="zh-CN"/>
        </w:rPr>
        <w:t>$CONFIG_FILE</w:t>
      </w:r>
      <w:r>
        <w:rPr>
          <w:lang w:val="en-US" w:eastAsia="zh-CN"/>
        </w:rPr>
        <w:t>这个变量路径里面的文件</w:t>
      </w:r>
    </w:p>
    <w:p>
      <w:pPr>
        <w:pStyle w:val="Normal"/>
        <w:rPr>
          <w:lang w:val="en-US" w:eastAsia="zh-CN"/>
        </w:rPr>
      </w:pPr>
      <w:r>
        <w:rPr/>
        <w:drawing>
          <wp:inline distT="0" distB="0" distL="0" distR="10160">
            <wp:extent cx="4542790" cy="1009650"/>
            <wp:effectExtent l="0" t="0" r="0" b="0"/>
            <wp:docPr id="28" name="图片 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3" descr=""/>
                    <pic:cNvPicPr>
                      <a:picLocks noChangeAspect="1" noChangeArrowheads="1"/>
                    </pic:cNvPicPr>
                  </pic:nvPicPr>
                  <pic:blipFill>
                    <a:blip r:embed="rId39"/>
                    <a:stretch>
                      <a:fillRect/>
                    </a:stretch>
                  </pic:blipFill>
                  <pic:spPr bwMode="auto">
                    <a:xfrm>
                      <a:off x="0" y="0"/>
                      <a:ext cx="4542790" cy="1009650"/>
                    </a:xfrm>
                    <a:prstGeom prst="rect">
                      <a:avLst/>
                    </a:prstGeom>
                  </pic:spPr>
                </pic:pic>
              </a:graphicData>
            </a:graphic>
          </wp:inline>
        </w:drawing>
      </w:r>
    </w:p>
    <w:p>
      <w:pPr>
        <w:pStyle w:val="Normal"/>
        <w:rPr>
          <w:lang w:val="en-US" w:eastAsia="zh-CN"/>
        </w:rPr>
      </w:pPr>
      <w:r>
        <w:rPr>
          <w:lang w:val="en-US" w:eastAsia="zh-CN"/>
        </w:rPr>
        <w:t>果然</w:t>
      </w:r>
      <w:r>
        <w:rPr>
          <w:lang w:val="en-US" w:eastAsia="zh-CN"/>
        </w:rPr>
        <w:t>shell</w:t>
      </w:r>
      <w:r>
        <w:rPr>
          <w:lang w:val="en-US" w:eastAsia="zh-CN"/>
        </w:rPr>
        <w:t xml:space="preserve">代码里面可用 </w:t>
      </w:r>
      <w:r>
        <w:rPr>
          <w:lang w:val="en-US" w:eastAsia="zh-CN"/>
        </w:rPr>
        <w:t>-f +</w:t>
      </w:r>
      <w:r>
        <w:rPr>
          <w:lang w:val="en-US" w:eastAsia="zh-CN"/>
        </w:rPr>
        <w:t>文件路径来判断文件是否存在，但是在控制台下并没有</w:t>
      </w:r>
      <w:r>
        <w:rPr>
          <w:lang w:val="en-US" w:eastAsia="zh-CN"/>
        </w:rPr>
        <w:t>-f</w:t>
      </w:r>
      <w:r>
        <w:rPr>
          <w:lang w:val="en-US" w:eastAsia="zh-CN"/>
        </w:rPr>
        <w:t>这个命令的，是</w:t>
      </w:r>
      <w:r>
        <w:rPr>
          <w:lang w:val="en-US" w:eastAsia="zh-CN"/>
        </w:rPr>
        <w:t>shell</w:t>
      </w:r>
      <w:r>
        <w:rPr>
          <w:lang w:val="en-US" w:eastAsia="zh-CN"/>
        </w:rPr>
        <w:t>特有的</w:t>
      </w:r>
    </w:p>
    <w:p>
      <w:pPr>
        <w:pStyle w:val="Normal"/>
        <w:rPr>
          <w:lang w:val="en-US" w:eastAsia="zh-CN"/>
        </w:rPr>
      </w:pPr>
      <w:r>
        <w:rPr/>
        <w:drawing>
          <wp:inline distT="0" distB="0" distL="0" distR="10160">
            <wp:extent cx="4561840" cy="1847850"/>
            <wp:effectExtent l="0" t="0" r="0" b="0"/>
            <wp:docPr id="29" name="图片 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2" descr=""/>
                    <pic:cNvPicPr>
                      <a:picLocks noChangeAspect="1" noChangeArrowheads="1"/>
                    </pic:cNvPicPr>
                  </pic:nvPicPr>
                  <pic:blipFill>
                    <a:blip r:embed="rId40"/>
                    <a:stretch>
                      <a:fillRect/>
                    </a:stretch>
                  </pic:blipFill>
                  <pic:spPr bwMode="auto">
                    <a:xfrm>
                      <a:off x="0" y="0"/>
                      <a:ext cx="4561840" cy="1847850"/>
                    </a:xfrm>
                    <a:prstGeom prst="rect">
                      <a:avLst/>
                    </a:prstGeom>
                  </pic:spPr>
                </pic:pic>
              </a:graphicData>
            </a:graphic>
          </wp:inline>
        </w:drawing>
      </w:r>
    </w:p>
    <w:p>
      <w:pPr>
        <w:pStyle w:val="Normal"/>
        <w:rPr>
          <w:lang w:val="en-US" w:eastAsia="zh-CN"/>
        </w:rPr>
      </w:pPr>
      <w:r>
        <w:rPr>
          <w:lang w:val="en-US" w:eastAsia="zh-CN"/>
        </w:rPr>
        <w:t>传入一个元素，和传入全部元素的</w:t>
      </w:r>
      <w:r>
        <w:rPr>
          <w:lang w:val="en-US" w:eastAsia="zh-CN"/>
        </w:rPr>
        <w:t>echo</w:t>
      </w:r>
      <w:r>
        <w:rPr>
          <w:lang w:val="en-US" w:eastAsia="zh-CN"/>
        </w:rPr>
        <w:t>结果，很完美</w:t>
      </w:r>
    </w:p>
    <w:p>
      <w:pPr>
        <w:pStyle w:val="Normal"/>
        <w:rPr>
          <w:lang w:val="en-US" w:eastAsia="zh-CN"/>
        </w:rPr>
      </w:pPr>
      <w:r>
        <w:rPr/>
        <w:drawing>
          <wp:inline distT="0" distB="15240" distL="0" distR="2540">
            <wp:extent cx="5274310" cy="5528310"/>
            <wp:effectExtent l="0" t="0" r="0" b="0"/>
            <wp:docPr id="30" name="图片 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1" descr=""/>
                    <pic:cNvPicPr>
                      <a:picLocks noChangeAspect="1" noChangeArrowheads="1"/>
                    </pic:cNvPicPr>
                  </pic:nvPicPr>
                  <pic:blipFill>
                    <a:blip r:embed="rId41"/>
                    <a:stretch>
                      <a:fillRect/>
                    </a:stretch>
                  </pic:blipFill>
                  <pic:spPr bwMode="auto">
                    <a:xfrm>
                      <a:off x="0" y="0"/>
                      <a:ext cx="5274310" cy="5528310"/>
                    </a:xfrm>
                    <a:prstGeom prst="rect">
                      <a:avLst/>
                    </a:prstGeom>
                  </pic:spPr>
                </pic:pic>
              </a:graphicData>
            </a:graphic>
          </wp:inline>
        </w:drawing>
      </w:r>
    </w:p>
    <w:p>
      <w:pPr>
        <w:pStyle w:val="Normal"/>
        <w:rPr>
          <w:lang w:val="en-US" w:eastAsia="zh-CN"/>
        </w:rPr>
      </w:pPr>
      <w:r>
        <w:rPr>
          <w:lang w:val="en-US" w:eastAsia="zh-CN"/>
        </w:rPr>
        <w:t>牛逼，这点总结得很好，我昨晚上也察觉到数组当作函数的莪这个特点了</w:t>
      </w:r>
    </w:p>
    <w:p>
      <w:pPr>
        <w:pStyle w:val="Normal"/>
        <w:rPr>
          <w:lang w:val="en-US" w:eastAsia="zh-CN"/>
        </w:rPr>
      </w:pPr>
      <w:r>
        <w:rPr>
          <w:lang w:val="en-US" w:eastAsia="zh-CN"/>
        </w:rPr>
      </w:r>
    </w:p>
    <w:p>
      <w:pPr>
        <w:pStyle w:val="Normal"/>
        <w:rPr>
          <w:lang w:val="en-US" w:eastAsia="zh-CN"/>
        </w:rPr>
      </w:pPr>
      <w:r>
        <w:rPr/>
        <w:drawing>
          <wp:inline distT="0" distB="8890" distL="0" distR="6350">
            <wp:extent cx="4908550" cy="3343910"/>
            <wp:effectExtent l="0" t="0" r="0" b="0"/>
            <wp:docPr id="31" name="图片 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0" descr=""/>
                    <pic:cNvPicPr>
                      <a:picLocks noChangeAspect="1" noChangeArrowheads="1"/>
                    </pic:cNvPicPr>
                  </pic:nvPicPr>
                  <pic:blipFill>
                    <a:blip r:embed="rId42"/>
                    <a:stretch>
                      <a:fillRect/>
                    </a:stretch>
                  </pic:blipFill>
                  <pic:spPr bwMode="auto">
                    <a:xfrm>
                      <a:off x="0" y="0"/>
                      <a:ext cx="4908550" cy="3343910"/>
                    </a:xfrm>
                    <a:prstGeom prst="rect">
                      <a:avLst/>
                    </a:prstGeom>
                  </pic:spPr>
                </pic:pic>
              </a:graphicData>
            </a:graphic>
          </wp:inline>
        </w:drawing>
      </w:r>
    </w:p>
    <w:p>
      <w:pPr>
        <w:pStyle w:val="Normal"/>
        <w:rPr>
          <w:lang w:val="en-US" w:eastAsia="zh-CN"/>
        </w:rPr>
      </w:pPr>
      <w:r>
        <w:rPr>
          <w:lang w:val="en-US" w:eastAsia="zh-CN"/>
        </w:rPr>
        <w:t>果然，这个作者和我有一样的总结，参数</w:t>
      </w:r>
      <w:r>
        <w:rPr>
          <w:lang w:val="en-US" w:eastAsia="zh-CN"/>
        </w:rPr>
        <w:t>$1,$2</w:t>
      </w:r>
      <w:r>
        <w:rPr>
          <w:lang w:val="en-US" w:eastAsia="zh-CN"/>
        </w:rPr>
        <w:t>不能从命令行中直接传递，只能代码中手动传递，牛逼，昨天这个折腾了半天，虽然命令行中也要敲参数，但是真正传递到函数里面去的还是用的代码</w:t>
      </w:r>
    </w:p>
    <w:p>
      <w:pPr>
        <w:pStyle w:val="Normal"/>
        <w:rPr>
          <w:lang w:val="en-US" w:eastAsia="zh-CN"/>
        </w:rPr>
      </w:pPr>
      <w:r>
        <w:rPr/>
        <w:drawing>
          <wp:inline distT="0" distB="10160" distL="0" distR="635">
            <wp:extent cx="5123815" cy="2904490"/>
            <wp:effectExtent l="0" t="0" r="0" b="0"/>
            <wp:docPr id="32" name="图片 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9" descr=""/>
                    <pic:cNvPicPr>
                      <a:picLocks noChangeAspect="1" noChangeArrowheads="1"/>
                    </pic:cNvPicPr>
                  </pic:nvPicPr>
                  <pic:blipFill>
                    <a:blip r:embed="rId43"/>
                    <a:stretch>
                      <a:fillRect/>
                    </a:stretch>
                  </pic:blipFill>
                  <pic:spPr bwMode="auto">
                    <a:xfrm>
                      <a:off x="0" y="0"/>
                      <a:ext cx="5123815" cy="2904490"/>
                    </a:xfrm>
                    <a:prstGeom prst="rect">
                      <a:avLst/>
                    </a:prstGeom>
                  </pic:spPr>
                </pic:pic>
              </a:graphicData>
            </a:graphic>
          </wp:inline>
        </w:drawing>
      </w:r>
    </w:p>
    <w:p>
      <w:pPr>
        <w:pStyle w:val="Normal"/>
        <w:rPr>
          <w:lang w:val="en-US" w:eastAsia="zh-CN"/>
        </w:rPr>
      </w:pPr>
      <w:r>
        <w:rPr>
          <w:lang w:val="en-US" w:eastAsia="zh-CN"/>
        </w:rPr>
      </w:r>
    </w:p>
    <w:p>
      <w:pPr>
        <w:pStyle w:val="Normal"/>
        <w:rPr>
          <w:lang w:val="en-US" w:eastAsia="zh-CN"/>
        </w:rPr>
      </w:pPr>
      <w:r>
        <w:rPr>
          <w:lang w:val="en-US" w:eastAsia="zh-CN"/>
        </w:rPr>
        <w:t>如果不在同一目录下，那就有可能需要使用绝对路径了</w:t>
      </w:r>
    </w:p>
    <w:p>
      <w:pPr>
        <w:pStyle w:val="Normal"/>
        <w:rPr>
          <w:lang w:val="en-US" w:eastAsia="zh-CN"/>
        </w:rPr>
      </w:pPr>
      <w:r>
        <w:rPr>
          <w:lang w:val="en-US" w:eastAsia="zh-CN"/>
        </w:rPr>
        <w:t>在</w:t>
      </w:r>
      <w:r>
        <w:rPr>
          <w:lang w:val="en-US" w:eastAsia="zh-CN"/>
        </w:rPr>
        <w:t>shell</w:t>
      </w:r>
      <w:r>
        <w:rPr>
          <w:lang w:val="en-US" w:eastAsia="zh-CN"/>
        </w:rPr>
        <w:t>脚本里面引用其他</w:t>
      </w:r>
      <w:r>
        <w:rPr>
          <w:lang w:val="en-US" w:eastAsia="zh-CN"/>
        </w:rPr>
        <w:t>shell</w:t>
      </w:r>
      <w:r>
        <w:rPr>
          <w:lang w:val="en-US" w:eastAsia="zh-CN"/>
        </w:rPr>
        <w:t>文件里面的函数，首先是要声明</w:t>
      </w:r>
      <w:r>
        <w:rPr>
          <w:lang w:val="en-US" w:eastAsia="zh-CN"/>
        </w:rPr>
        <w:t>shell</w:t>
      </w:r>
      <w:r>
        <w:rPr>
          <w:lang w:val="en-US" w:eastAsia="zh-CN"/>
        </w:rPr>
        <w:t>文件的的位置，</w:t>
      </w:r>
      <w:r>
        <w:rPr>
          <w:lang w:val="en-US" w:eastAsia="zh-CN"/>
        </w:rPr>
        <w:t>.  ./</w:t>
      </w:r>
      <w:r>
        <w:rPr>
          <w:lang w:val="en-US" w:eastAsia="zh-CN"/>
        </w:rPr>
        <w:t>应该就是表示和当前文件同一级目录了，然后就可以引用函数了，注意两个点之间是有空格的，不是传统的</w:t>
      </w:r>
      <w:r>
        <w:rPr>
          <w:lang w:val="en-US" w:eastAsia="zh-CN"/>
        </w:rPr>
        <w:t>linux</w:t>
      </w:r>
      <w:r>
        <w:rPr>
          <w:lang w:val="en-US" w:eastAsia="zh-CN"/>
        </w:rPr>
        <w:t>目录表示方法</w:t>
      </w:r>
      <w:r>
        <w:rPr>
          <w:lang w:val="en-US" w:eastAsia="zh-CN"/>
        </w:rPr>
        <w:t>./</w:t>
      </w:r>
      <w:r>
        <w:rPr>
          <w:lang w:val="en-US" w:eastAsia="zh-CN"/>
        </w:rPr>
        <w:t>表示当前目录</w:t>
      </w:r>
      <w:r>
        <w:rPr>
          <w:lang w:val="en-US" w:eastAsia="zh-CN"/>
        </w:rPr>
        <w:t>,../</w:t>
      </w:r>
      <w:r>
        <w:rPr>
          <w:lang w:val="en-US" w:eastAsia="zh-CN"/>
        </w:rPr>
        <w:t>表示父目录</w:t>
      </w:r>
    </w:p>
    <w:p>
      <w:pPr>
        <w:pStyle w:val="Normal"/>
        <w:rPr>
          <w:lang w:val="en-US" w:eastAsia="zh-CN"/>
        </w:rPr>
      </w:pPr>
      <w:r>
        <w:rPr>
          <w:lang w:val="en-US" w:eastAsia="zh-CN"/>
        </w:rPr>
        <w:t>还可以用</w:t>
      </w:r>
      <w:r>
        <w:rPr>
          <w:lang w:val="en-US" w:eastAsia="zh-CN"/>
        </w:rPr>
        <w:t>source</w:t>
      </w:r>
      <w:r>
        <w:rPr>
          <w:lang w:val="en-US" w:eastAsia="zh-CN"/>
        </w:rPr>
        <w:t>这个关键词</w:t>
      </w:r>
    </w:p>
    <w:p>
      <w:pPr>
        <w:pStyle w:val="Normal"/>
        <w:rPr>
          <w:lang w:val="en-US" w:eastAsia="zh-CN"/>
        </w:rPr>
      </w:pPr>
      <w:r>
        <w:rPr/>
        <w:drawing>
          <wp:inline distT="0" distB="14605" distL="0" distR="9525">
            <wp:extent cx="5267325" cy="785495"/>
            <wp:effectExtent l="0" t="0" r="0" b="0"/>
            <wp:docPr id="33" name="图片 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7" descr=""/>
                    <pic:cNvPicPr>
                      <a:picLocks noChangeAspect="1" noChangeArrowheads="1"/>
                    </pic:cNvPicPr>
                  </pic:nvPicPr>
                  <pic:blipFill>
                    <a:blip r:embed="rId44"/>
                    <a:stretch>
                      <a:fillRect/>
                    </a:stretch>
                  </pic:blipFill>
                  <pic:spPr bwMode="auto">
                    <a:xfrm>
                      <a:off x="0" y="0"/>
                      <a:ext cx="5267325" cy="785495"/>
                    </a:xfrm>
                    <a:prstGeom prst="rect">
                      <a:avLst/>
                    </a:prstGeom>
                  </pic:spPr>
                </pic:pic>
              </a:graphicData>
            </a:graphic>
          </wp:inline>
        </w:drawing>
      </w:r>
    </w:p>
    <w:p>
      <w:pPr>
        <w:pStyle w:val="Normal"/>
        <w:rPr>
          <w:lang w:val="en-US" w:eastAsia="zh-CN"/>
        </w:rPr>
      </w:pPr>
      <w:r>
        <w:rPr/>
        <w:drawing>
          <wp:inline distT="0" distB="1270" distL="0" distR="0">
            <wp:extent cx="4057650" cy="4208780"/>
            <wp:effectExtent l="0" t="0" r="0" b="0"/>
            <wp:docPr id="34" name="图片 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6" descr=""/>
                    <pic:cNvPicPr>
                      <a:picLocks noChangeAspect="1" noChangeArrowheads="1"/>
                    </pic:cNvPicPr>
                  </pic:nvPicPr>
                  <pic:blipFill>
                    <a:blip r:embed="rId45"/>
                    <a:stretch>
                      <a:fillRect/>
                    </a:stretch>
                  </pic:blipFill>
                  <pic:spPr bwMode="auto">
                    <a:xfrm>
                      <a:off x="0" y="0"/>
                      <a:ext cx="4057650" cy="4208780"/>
                    </a:xfrm>
                    <a:prstGeom prst="rect">
                      <a:avLst/>
                    </a:prstGeom>
                  </pic:spPr>
                </pic:pic>
              </a:graphicData>
            </a:graphic>
          </wp:inline>
        </w:drawing>
      </w:r>
    </w:p>
    <w:p>
      <w:pPr>
        <w:pStyle w:val="Normal"/>
        <w:rPr>
          <w:lang w:val="en-US" w:eastAsia="zh-CN"/>
        </w:rPr>
      </w:pPr>
      <w:r>
        <w:rPr/>
        <w:drawing>
          <wp:inline distT="0" distB="12700" distL="0" distR="6350">
            <wp:extent cx="5270500" cy="2444750"/>
            <wp:effectExtent l="0" t="0" r="0" b="0"/>
            <wp:docPr id="35" name="图片 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5" descr=""/>
                    <pic:cNvPicPr>
                      <a:picLocks noChangeAspect="1" noChangeArrowheads="1"/>
                    </pic:cNvPicPr>
                  </pic:nvPicPr>
                  <pic:blipFill>
                    <a:blip r:embed="rId46"/>
                    <a:stretch>
                      <a:fillRect/>
                    </a:stretch>
                  </pic:blipFill>
                  <pic:spPr bwMode="auto">
                    <a:xfrm>
                      <a:off x="0" y="0"/>
                      <a:ext cx="5270500" cy="2444750"/>
                    </a:xfrm>
                    <a:prstGeom prst="rect">
                      <a:avLst/>
                    </a:prstGeom>
                  </pic:spPr>
                </pic:pic>
              </a:graphicData>
            </a:graphic>
          </wp:inline>
        </w:drawing>
      </w:r>
    </w:p>
    <w:p>
      <w:pPr>
        <w:pStyle w:val="Normal"/>
        <w:rPr>
          <w:lang w:val="en-US" w:eastAsia="zh-CN"/>
        </w:rPr>
      </w:pPr>
      <w:r>
        <w:rPr>
          <w:lang w:val="en-US" w:eastAsia="zh-CN"/>
        </w:rPr>
        <w:t>下面的小的</w:t>
      </w:r>
      <w:r>
        <w:rPr>
          <w:lang w:val="en-US" w:eastAsia="zh-CN"/>
        </w:rPr>
        <w:t>shell</w:t>
      </w:r>
      <w:r>
        <w:rPr>
          <w:lang w:val="en-US" w:eastAsia="zh-CN"/>
        </w:rPr>
        <w:t>代码里面有就用到了</w:t>
      </w:r>
      <w:r>
        <w:rPr>
          <w:lang w:val="en-US" w:eastAsia="zh-CN"/>
        </w:rPr>
        <w:t>local</w:t>
      </w:r>
      <w:r>
        <w:rPr>
          <w:lang w:val="en-US" w:eastAsia="zh-CN"/>
        </w:rPr>
        <w:t>的概念了，函数里面的</w:t>
      </w:r>
      <w:r>
        <w:rPr>
          <w:lang w:val="en-US" w:eastAsia="zh-CN"/>
        </w:rPr>
        <w:t>temp</w:t>
      </w:r>
      <w:r>
        <w:rPr>
          <w:lang w:val="en-US" w:eastAsia="zh-CN"/>
        </w:rPr>
        <w:t>是局部的，并不能影响到外面的</w:t>
      </w:r>
      <w:r>
        <w:rPr>
          <w:lang w:val="en-US" w:eastAsia="zh-CN"/>
        </w:rPr>
        <w:t>temp</w:t>
      </w:r>
      <w:r>
        <w:rPr>
          <w:lang w:val="en-US" w:eastAsia="zh-CN"/>
        </w:rPr>
        <w:t>，所以外面的</w:t>
      </w:r>
      <w:r>
        <w:rPr>
          <w:lang w:val="en-US" w:eastAsia="zh-CN"/>
        </w:rPr>
        <w:t>temp</w:t>
      </w:r>
      <w:r>
        <w:rPr>
          <w:lang w:val="en-US" w:eastAsia="zh-CN"/>
        </w:rPr>
        <w:t>的值还是</w:t>
      </w:r>
      <w:r>
        <w:rPr>
          <w:lang w:val="en-US" w:eastAsia="zh-CN"/>
        </w:rPr>
        <w:t>4</w:t>
      </w:r>
      <w:r>
        <w:rPr>
          <w:lang w:val="en-US" w:eastAsia="zh-CN"/>
        </w:rPr>
        <w:t>，还是比</w:t>
      </w:r>
      <w:r>
        <w:rPr>
          <w:lang w:val="en-US" w:eastAsia="zh-CN"/>
        </w:rPr>
        <w:t>value</w:t>
      </w:r>
      <w:r>
        <w:rPr>
          <w:lang w:val="en-US" w:eastAsia="zh-CN"/>
        </w:rPr>
        <w:t>要小，</w:t>
      </w:r>
    </w:p>
    <w:p>
      <w:pPr>
        <w:pStyle w:val="Normal"/>
        <w:rPr>
          <w:lang w:val="en-US" w:eastAsia="zh-CN"/>
        </w:rPr>
      </w:pPr>
      <w:r>
        <w:rPr>
          <w:lang w:val="en-US" w:eastAsia="zh-CN"/>
        </w:rPr>
        <w:t>难道</w:t>
      </w:r>
      <w:r>
        <w:rPr>
          <w:lang w:val="en-US" w:eastAsia="zh-CN"/>
        </w:rPr>
        <w:t>shell</w:t>
      </w:r>
      <w:r>
        <w:rPr>
          <w:lang w:val="en-US" w:eastAsia="zh-CN"/>
        </w:rPr>
        <w:t>里面的变量默认是</w:t>
      </w:r>
      <w:r>
        <w:rPr>
          <w:lang w:val="en-US" w:eastAsia="zh-CN"/>
        </w:rPr>
        <w:t>global</w:t>
      </w:r>
      <w:r>
        <w:rPr>
          <w:lang w:val="en-US" w:eastAsia="zh-CN"/>
        </w:rPr>
        <w:t>的？而且函数</w:t>
      </w:r>
      <w:r>
        <w:rPr>
          <w:lang w:val="en-US" w:eastAsia="zh-CN"/>
        </w:rPr>
        <w:t>func1()</w:t>
      </w:r>
      <w:r>
        <w:rPr>
          <w:lang w:val="en-US" w:eastAsia="zh-CN"/>
        </w:rPr>
        <w:t>里面的</w:t>
      </w:r>
      <w:r>
        <w:rPr>
          <w:lang w:val="en-US" w:eastAsia="zh-CN"/>
        </w:rPr>
        <w:t>result</w:t>
      </w:r>
      <w:r>
        <w:rPr>
          <w:lang w:val="en-US" w:eastAsia="zh-CN"/>
        </w:rPr>
        <w:t>变量居然可以拿到外面来用</w:t>
      </w:r>
    </w:p>
    <w:p>
      <w:pPr>
        <w:pStyle w:val="Normal"/>
        <w:rPr>
          <w:lang w:val="en-US" w:eastAsia="zh-CN"/>
        </w:rPr>
      </w:pPr>
      <w:r>
        <w:rPr/>
        <w:drawing>
          <wp:inline distT="0" distB="635" distL="0" distR="17145">
            <wp:extent cx="4345305" cy="4114165"/>
            <wp:effectExtent l="0" t="0" r="0" b="0"/>
            <wp:docPr id="36" name="图片 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4" descr=""/>
                    <pic:cNvPicPr>
                      <a:picLocks noChangeAspect="1" noChangeArrowheads="1"/>
                    </pic:cNvPicPr>
                  </pic:nvPicPr>
                  <pic:blipFill>
                    <a:blip r:embed="rId47"/>
                    <a:stretch>
                      <a:fillRect/>
                    </a:stretch>
                  </pic:blipFill>
                  <pic:spPr bwMode="auto">
                    <a:xfrm>
                      <a:off x="0" y="0"/>
                      <a:ext cx="4345305" cy="4114165"/>
                    </a:xfrm>
                    <a:prstGeom prst="rect">
                      <a:avLst/>
                    </a:prstGeom>
                  </pic:spPr>
                </pic:pic>
              </a:graphicData>
            </a:graphic>
          </wp:inline>
        </w:drawing>
      </w:r>
    </w:p>
    <w:p>
      <w:pPr>
        <w:pStyle w:val="Normal"/>
        <w:rPr>
          <w:lang w:val="en-US" w:eastAsia="zh-CN"/>
        </w:rPr>
      </w:pPr>
      <w:r>
        <w:rPr>
          <w:lang w:val="en-US" w:eastAsia="zh-CN"/>
        </w:rPr>
        <w:t>又学到一点儿，如果</w:t>
      </w:r>
      <w:r>
        <w:rPr>
          <w:lang w:val="en-US" w:eastAsia="zh-CN"/>
        </w:rPr>
        <w:t>shell</w:t>
      </w:r>
      <w:r>
        <w:rPr>
          <w:lang w:val="en-US" w:eastAsia="zh-CN"/>
        </w:rPr>
        <w:t>代码里面的函数有</w:t>
      </w:r>
      <w:r>
        <w:rPr>
          <w:lang w:val="en-US" w:eastAsia="zh-CN"/>
        </w:rPr>
        <w:t>return</w:t>
      </w:r>
      <w:r>
        <w:rPr>
          <w:lang w:val="en-US" w:eastAsia="zh-CN"/>
        </w:rPr>
        <w:t>回值的话，那么</w:t>
      </w:r>
      <w:r>
        <w:rPr>
          <w:lang w:val="en-US" w:eastAsia="zh-CN"/>
        </w:rPr>
        <w:t>$?</w:t>
      </w:r>
      <w:r>
        <w:rPr>
          <w:lang w:val="en-US" w:eastAsia="zh-CN"/>
        </w:rPr>
        <w:t>就是表示</w:t>
      </w:r>
      <w:r>
        <w:rPr>
          <w:lang w:val="en-US" w:eastAsia="zh-CN"/>
        </w:rPr>
        <w:t>return</w:t>
      </w:r>
      <w:r>
        <w:rPr>
          <w:lang w:val="en-US" w:eastAsia="zh-CN"/>
        </w:rPr>
        <w:t>返回的值，如果没有返回的值，那么</w:t>
      </w:r>
      <w:r>
        <w:rPr>
          <w:lang w:val="en-US" w:eastAsia="zh-CN"/>
        </w:rPr>
        <w:t>$?</w:t>
      </w:r>
      <w:r>
        <w:rPr>
          <w:lang w:val="en-US" w:eastAsia="zh-CN"/>
        </w:rPr>
        <w:t>就是表示上一条命令是否执行成功，</w:t>
      </w:r>
      <w:r>
        <w:rPr>
          <w:lang w:val="en-US" w:eastAsia="zh-CN"/>
        </w:rPr>
        <w:t>0</w:t>
      </w:r>
      <w:r>
        <w:rPr>
          <w:lang w:val="en-US" w:eastAsia="zh-CN"/>
        </w:rPr>
        <w:t>或其他值</w:t>
      </w:r>
    </w:p>
    <w:p>
      <w:pPr>
        <w:pStyle w:val="Normal"/>
        <w:rPr>
          <w:lang w:val="en-US" w:eastAsia="zh-CN"/>
        </w:rPr>
      </w:pPr>
      <w:r>
        <w:rPr>
          <w:lang w:val="en-US" w:eastAsia="zh-CN"/>
        </w:rPr>
      </w:r>
    </w:p>
    <w:p>
      <w:pPr>
        <w:pStyle w:val="Normal"/>
        <w:rPr>
          <w:lang w:val="en-US" w:eastAsia="zh-CN"/>
        </w:rPr>
      </w:pPr>
      <w:r>
        <w:rPr/>
        <w:drawing>
          <wp:inline distT="0" distB="13970" distL="0" distR="18415">
            <wp:extent cx="4705985" cy="4100830"/>
            <wp:effectExtent l="0" t="0" r="0" b="0"/>
            <wp:docPr id="37" name="图片 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3" descr=""/>
                    <pic:cNvPicPr>
                      <a:picLocks noChangeAspect="1" noChangeArrowheads="1"/>
                    </pic:cNvPicPr>
                  </pic:nvPicPr>
                  <pic:blipFill>
                    <a:blip r:embed="rId48"/>
                    <a:stretch>
                      <a:fillRect/>
                    </a:stretch>
                  </pic:blipFill>
                  <pic:spPr bwMode="auto">
                    <a:xfrm>
                      <a:off x="0" y="0"/>
                      <a:ext cx="4705985" cy="4100830"/>
                    </a:xfrm>
                    <a:prstGeom prst="rect">
                      <a:avLst/>
                    </a:prstGeom>
                  </pic:spPr>
                </pic:pic>
              </a:graphicData>
            </a:graphic>
          </wp:inline>
        </w:drawing>
      </w:r>
    </w:p>
    <w:p>
      <w:pPr>
        <w:pStyle w:val="Normal"/>
        <w:rPr>
          <w:lang w:val="en-US" w:eastAsia="zh-CN"/>
        </w:rPr>
      </w:pPr>
      <w:r>
        <w:rPr>
          <w:lang w:val="en-US" w:eastAsia="zh-CN"/>
        </w:rPr>
        <w:t>init 5</w:t>
      </w:r>
      <w:r>
        <w:rPr>
          <w:lang w:val="en-US" w:eastAsia="zh-CN"/>
        </w:rPr>
        <w:t>是从字符界面切换到图形界面</w:t>
      </w:r>
    </w:p>
    <w:p>
      <w:pPr>
        <w:pStyle w:val="Normal"/>
        <w:rPr>
          <w:rFonts w:eastAsia="" w:eastAsiaTheme="minorEastAsia"/>
          <w:lang w:eastAsia="zh-CN"/>
        </w:rPr>
      </w:pPr>
      <w:r>
        <w:rPr>
          <w:lang w:eastAsia="zh-CN"/>
        </w:rPr>
        <w:t>把调用方法后面的参数用</w:t>
      </w:r>
      <w:r>
        <w:rPr>
          <w:lang w:val="en-US" w:eastAsia="zh-CN"/>
        </w:rPr>
        <w:t>$1,$2</w:t>
      </w:r>
      <w:r>
        <w:rPr>
          <w:lang w:val="en-US" w:eastAsia="zh-CN"/>
        </w:rPr>
        <w:t>变量的形式表示是可以的</w:t>
      </w:r>
    </w:p>
    <w:p>
      <w:pPr>
        <w:pStyle w:val="Normal"/>
        <w:rPr>
          <w:lang w:val="en-US" w:eastAsia="zh-CN"/>
        </w:rPr>
      </w:pPr>
      <w:r>
        <w:rPr/>
        <w:drawing>
          <wp:inline distT="0" distB="14605" distL="0" distR="5080">
            <wp:extent cx="5271770" cy="2519045"/>
            <wp:effectExtent l="0" t="0" r="0" b="0"/>
            <wp:docPr id="38" name="图片 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2" descr=""/>
                    <pic:cNvPicPr>
                      <a:picLocks noChangeAspect="1" noChangeArrowheads="1"/>
                    </pic:cNvPicPr>
                  </pic:nvPicPr>
                  <pic:blipFill>
                    <a:blip r:embed="rId49"/>
                    <a:stretch>
                      <a:fillRect/>
                    </a:stretch>
                  </pic:blipFill>
                  <pic:spPr bwMode="auto">
                    <a:xfrm>
                      <a:off x="0" y="0"/>
                      <a:ext cx="5271770" cy="2519045"/>
                    </a:xfrm>
                    <a:prstGeom prst="rect">
                      <a:avLst/>
                    </a:prstGeom>
                  </pic:spPr>
                </pic:pic>
              </a:graphicData>
            </a:graphic>
          </wp:inline>
        </w:drawing>
      </w:r>
    </w:p>
    <w:p>
      <w:pPr>
        <w:pStyle w:val="Normal"/>
        <w:rPr>
          <w:lang w:val="en-US" w:eastAsia="zh-CN"/>
        </w:rPr>
      </w:pPr>
      <w:r>
        <w:rPr>
          <w:lang w:val="en-US" w:eastAsia="zh-CN"/>
        </w:rPr>
      </w:r>
    </w:p>
    <w:p>
      <w:pPr>
        <w:pStyle w:val="Normal"/>
        <w:rPr>
          <w:lang w:val="en-US" w:eastAsia="zh-CN"/>
        </w:rPr>
      </w:pPr>
      <w:r>
        <w:rPr>
          <w:lang w:val="en-US" w:eastAsia="zh-CN"/>
        </w:rPr>
        <w:t>如果在代码里面调用参数不给参数，然后再控制台下给参数，就是下面的报错，我折腾了半天，</w:t>
      </w:r>
      <w:r>
        <w:rPr>
          <w:lang w:val="en-US" w:eastAsia="zh-CN"/>
        </w:rPr>
        <w:t>shell</w:t>
      </w:r>
      <w:r>
        <w:rPr>
          <w:lang w:val="en-US" w:eastAsia="zh-CN"/>
        </w:rPr>
        <w:t>的语法还是比较特殊的，在代码里面调用参数就在代码里面给出参数，而函数的调用只能在代码里面完全，控制台下是行不通的，控制台下确实可以读到输入的参数，但是运行的使整个脚本，无法指定单个函数，只能在代码里面调用</w:t>
      </w:r>
    </w:p>
    <w:p>
      <w:pPr>
        <w:pStyle w:val="Normal"/>
        <w:rPr>
          <w:lang w:val="en-US" w:eastAsia="zh-CN"/>
        </w:rPr>
      </w:pPr>
      <w:r>
        <w:rPr/>
        <w:drawing>
          <wp:inline distT="0" distB="5080" distL="0" distR="10795">
            <wp:extent cx="5266055" cy="3614420"/>
            <wp:effectExtent l="0" t="0" r="0" b="0"/>
            <wp:docPr id="39" name="图片 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1" descr=""/>
                    <pic:cNvPicPr>
                      <a:picLocks noChangeAspect="1" noChangeArrowheads="1"/>
                    </pic:cNvPicPr>
                  </pic:nvPicPr>
                  <pic:blipFill>
                    <a:blip r:embed="rId50"/>
                    <a:stretch>
                      <a:fillRect/>
                    </a:stretch>
                  </pic:blipFill>
                  <pic:spPr bwMode="auto">
                    <a:xfrm>
                      <a:off x="0" y="0"/>
                      <a:ext cx="5266055" cy="3614420"/>
                    </a:xfrm>
                    <a:prstGeom prst="rect">
                      <a:avLst/>
                    </a:prstGeom>
                  </pic:spPr>
                </pic:pic>
              </a:graphicData>
            </a:graphic>
          </wp:inline>
        </w:drawing>
      </w:r>
    </w:p>
    <w:p>
      <w:pPr>
        <w:pStyle w:val="Normal"/>
        <w:rPr>
          <w:lang w:val="en-US" w:eastAsia="zh-CN"/>
        </w:rPr>
      </w:pPr>
      <w:r>
        <w:rPr>
          <w:lang w:val="en-US" w:eastAsia="zh-CN"/>
        </w:rPr>
        <w:t xml:space="preserve">fuck </w:t>
      </w:r>
      <w:r>
        <w:rPr>
          <w:lang w:val="en-US" w:eastAsia="zh-CN"/>
        </w:rPr>
        <w:t>用两层双</w:t>
      </w:r>
      <w:r>
        <w:rPr>
          <w:lang w:val="en-US" w:eastAsia="zh-CN"/>
        </w:rPr>
        <w:t>[]</w:t>
      </w:r>
      <w:r>
        <w:rPr>
          <w:lang w:val="en-US" w:eastAsia="zh-CN"/>
        </w:rPr>
        <w:t>和</w:t>
      </w:r>
      <w:r>
        <w:rPr>
          <w:lang w:val="en-US" w:eastAsia="zh-CN"/>
        </w:rPr>
        <w:t>expr</w:t>
      </w:r>
      <w:r>
        <w:rPr>
          <w:lang w:val="en-US" w:eastAsia="zh-CN"/>
        </w:rPr>
        <w:t>进行四则运算都是可以的，但是输入的参数是在写在代码里面的，卸载调用的方法后面，并不是在控制台下输入参数，因为这里有多个方法</w:t>
      </w:r>
    </w:p>
    <w:p>
      <w:pPr>
        <w:pStyle w:val="Normal"/>
        <w:rPr>
          <w:lang w:val="en-US" w:eastAsia="zh-CN"/>
        </w:rPr>
      </w:pPr>
      <w:r>
        <w:rPr/>
        <w:drawing>
          <wp:inline distT="0" distB="13970" distL="0" distR="3175">
            <wp:extent cx="5273675" cy="2233930"/>
            <wp:effectExtent l="0" t="0" r="0" b="0"/>
            <wp:docPr id="40" name="图片 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0" descr=""/>
                    <pic:cNvPicPr>
                      <a:picLocks noChangeAspect="1" noChangeArrowheads="1"/>
                    </pic:cNvPicPr>
                  </pic:nvPicPr>
                  <pic:blipFill>
                    <a:blip r:embed="rId51"/>
                    <a:stretch>
                      <a:fillRect/>
                    </a:stretch>
                  </pic:blipFill>
                  <pic:spPr bwMode="auto">
                    <a:xfrm>
                      <a:off x="0" y="0"/>
                      <a:ext cx="5273675" cy="2233930"/>
                    </a:xfrm>
                    <a:prstGeom prst="rect">
                      <a:avLst/>
                    </a:prstGeom>
                  </pic:spPr>
                </pic:pic>
              </a:graphicData>
            </a:graphic>
          </wp:inline>
        </w:drawing>
      </w:r>
    </w:p>
    <w:p>
      <w:pPr>
        <w:pStyle w:val="Normal"/>
        <w:rPr>
          <w:lang w:val="en-US" w:eastAsia="zh-CN"/>
        </w:rPr>
      </w:pPr>
      <w:r>
        <w:rPr/>
        <w:drawing>
          <wp:inline distT="0" distB="10160" distL="0" distR="635">
            <wp:extent cx="2952115" cy="2885440"/>
            <wp:effectExtent l="0" t="0" r="0" b="0"/>
            <wp:docPr id="41" name="图片 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9" descr=""/>
                    <pic:cNvPicPr>
                      <a:picLocks noChangeAspect="1" noChangeArrowheads="1"/>
                    </pic:cNvPicPr>
                  </pic:nvPicPr>
                  <pic:blipFill>
                    <a:blip r:embed="rId52"/>
                    <a:stretch>
                      <a:fillRect/>
                    </a:stretch>
                  </pic:blipFill>
                  <pic:spPr bwMode="auto">
                    <a:xfrm>
                      <a:off x="0" y="0"/>
                      <a:ext cx="2952115" cy="2885440"/>
                    </a:xfrm>
                    <a:prstGeom prst="rect">
                      <a:avLst/>
                    </a:prstGeom>
                  </pic:spPr>
                </pic:pic>
              </a:graphicData>
            </a:graphic>
          </wp:inline>
        </w:drawing>
      </w:r>
    </w:p>
    <w:p>
      <w:pPr>
        <w:pStyle w:val="Normal"/>
        <w:rPr>
          <w:lang w:val="en-US" w:eastAsia="zh-CN"/>
        </w:rPr>
      </w:pPr>
      <w:r>
        <w:rPr>
          <w:lang w:val="en-US" w:eastAsia="zh-CN"/>
        </w:rPr>
        <w:t>对</w:t>
      </w:r>
      <w:r>
        <w:rPr>
          <w:lang w:val="en-US" w:eastAsia="zh-CN"/>
        </w:rPr>
        <w:t>shell</w:t>
      </w:r>
      <w:r>
        <w:rPr>
          <w:lang w:val="en-US" w:eastAsia="zh-CN"/>
        </w:rPr>
        <w:t>中的预定义变量又加深了一点理解</w:t>
      </w:r>
    </w:p>
    <w:p>
      <w:pPr>
        <w:pStyle w:val="Normal"/>
        <w:rPr>
          <w:lang w:val="en-US" w:eastAsia="zh-CN"/>
        </w:rPr>
      </w:pPr>
      <w:r>
        <w:rPr>
          <w:lang w:val="en-US" w:eastAsia="zh-CN"/>
        </w:rPr>
      </w:r>
    </w:p>
    <w:p>
      <w:pPr>
        <w:pStyle w:val="Normal"/>
        <w:rPr>
          <w:lang w:val="en-US" w:eastAsia="zh-CN"/>
        </w:rPr>
      </w:pPr>
      <w:r>
        <w:rPr/>
        <w:drawing>
          <wp:inline distT="0" distB="11430" distL="0" distR="3810">
            <wp:extent cx="5273040" cy="2503170"/>
            <wp:effectExtent l="0" t="0" r="0" b="0"/>
            <wp:docPr id="42" name="图片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8" descr=""/>
                    <pic:cNvPicPr>
                      <a:picLocks noChangeAspect="1" noChangeArrowheads="1"/>
                    </pic:cNvPicPr>
                  </pic:nvPicPr>
                  <pic:blipFill>
                    <a:blip r:embed="rId53"/>
                    <a:stretch>
                      <a:fillRect/>
                    </a:stretch>
                  </pic:blipFill>
                  <pic:spPr bwMode="auto">
                    <a:xfrm>
                      <a:off x="0" y="0"/>
                      <a:ext cx="5273040" cy="2503170"/>
                    </a:xfrm>
                    <a:prstGeom prst="rect">
                      <a:avLst/>
                    </a:prstGeom>
                  </pic:spPr>
                </pic:pic>
              </a:graphicData>
            </a:graphic>
          </wp:inline>
        </w:drawing>
      </w:r>
    </w:p>
    <w:p>
      <w:pPr>
        <w:pStyle w:val="Normal"/>
        <w:rPr>
          <w:lang w:val="en-US" w:eastAsia="zh-CN"/>
        </w:rPr>
      </w:pPr>
      <w:r>
        <w:rPr>
          <w:lang w:val="en-US" w:eastAsia="zh-CN"/>
        </w:rPr>
        <w:t>牛逼，终于知道了</w:t>
      </w:r>
      <w:r>
        <w:rPr>
          <w:lang w:val="en-US" w:eastAsia="zh-CN"/>
        </w:rPr>
        <w:t>bc</w:t>
      </w:r>
      <w:r>
        <w:rPr>
          <w:lang w:val="en-US" w:eastAsia="zh-CN"/>
        </w:rPr>
        <w:t>中这个</w:t>
      </w:r>
      <w:r>
        <w:rPr>
          <w:lang w:val="en-US" w:eastAsia="zh-CN"/>
        </w:rPr>
        <w:t>scale</w:t>
      </w:r>
      <w:r>
        <w:rPr>
          <w:lang w:val="en-US" w:eastAsia="zh-CN"/>
        </w:rPr>
        <w:t>的意思了，原来是做小数计数的时候，精确到小数点后几位数的意思，表示精度，级别，</w:t>
      </w:r>
      <w:r>
        <w:rPr>
          <w:lang w:val="en-US" w:eastAsia="zh-CN"/>
        </w:rPr>
        <w:t>scale</w:t>
      </w:r>
      <w:r>
        <w:rPr>
          <w:lang w:val="en-US" w:eastAsia="zh-CN"/>
        </w:rPr>
        <w:t>确实有精度，级别的意思啊</w:t>
      </w:r>
    </w:p>
    <w:p>
      <w:pPr>
        <w:pStyle w:val="Normal"/>
        <w:rPr>
          <w:lang w:val="en-US" w:eastAsia="zh-CN"/>
        </w:rPr>
      </w:pPr>
      <w:r>
        <w:rPr/>
        <w:drawing>
          <wp:inline distT="0" distB="8255" distL="0" distR="6350">
            <wp:extent cx="5270500" cy="4068445"/>
            <wp:effectExtent l="0" t="0" r="0" b="0"/>
            <wp:docPr id="43" name="图像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像5" descr=""/>
                    <pic:cNvPicPr>
                      <a:picLocks noChangeAspect="1" noChangeArrowheads="1"/>
                    </pic:cNvPicPr>
                  </pic:nvPicPr>
                  <pic:blipFill>
                    <a:blip r:embed="rId54"/>
                    <a:stretch>
                      <a:fillRect/>
                    </a:stretch>
                  </pic:blipFill>
                  <pic:spPr bwMode="auto">
                    <a:xfrm>
                      <a:off x="0" y="0"/>
                      <a:ext cx="5270500" cy="4068445"/>
                    </a:xfrm>
                    <a:prstGeom prst="rect">
                      <a:avLst/>
                    </a:prstGeom>
                  </pic:spPr>
                </pic:pic>
              </a:graphicData>
            </a:graphic>
          </wp:inline>
        </w:drawing>
      </w:r>
    </w:p>
    <w:p>
      <w:pPr>
        <w:pStyle w:val="Normal"/>
        <w:rPr>
          <w:lang w:val="en-US" w:eastAsia="zh-CN"/>
        </w:rPr>
      </w:pPr>
      <w:r>
        <w:rPr>
          <w:lang w:val="en-US" w:eastAsia="zh-CN"/>
        </w:rPr>
        <w:t>我操，原来</w:t>
      </w:r>
      <w:r>
        <w:rPr>
          <w:lang w:val="en-US" w:eastAsia="zh-CN"/>
        </w:rPr>
        <w:t>shell</w:t>
      </w:r>
      <w:r>
        <w:rPr>
          <w:lang w:val="en-US" w:eastAsia="zh-CN"/>
        </w:rPr>
        <w:t>里面也是可以使用转义</w:t>
      </w:r>
      <w:r>
        <w:rPr>
          <w:lang w:val="en-US" w:eastAsia="zh-CN"/>
        </w:rPr>
        <w:t>\a</w:t>
      </w:r>
      <w:r>
        <w:rPr>
          <w:lang w:val="en-US" w:eastAsia="zh-CN"/>
        </w:rPr>
        <w:t>发出警告声这种类似的额用法的，不是仅仅只有</w:t>
      </w:r>
      <w:r>
        <w:rPr>
          <w:lang w:val="en-US" w:eastAsia="zh-CN"/>
        </w:rPr>
        <w:t>cmd</w:t>
      </w:r>
      <w:r>
        <w:rPr>
          <w:lang w:val="en-US" w:eastAsia="zh-CN"/>
        </w:rPr>
        <w:t>有，牛逼了啊</w:t>
      </w:r>
    </w:p>
    <w:p>
      <w:pPr>
        <w:pStyle w:val="Normal"/>
        <w:rPr>
          <w:lang w:val="en-US" w:eastAsia="zh-CN"/>
        </w:rPr>
      </w:pPr>
      <w:r>
        <w:rPr/>
        <w:drawing>
          <wp:inline distT="0" distB="8255" distL="0" distR="5715">
            <wp:extent cx="4737735" cy="4849495"/>
            <wp:effectExtent l="0" t="0" r="0" b="0"/>
            <wp:docPr id="44" name="图像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像6" descr=""/>
                    <pic:cNvPicPr>
                      <a:picLocks noChangeAspect="1" noChangeArrowheads="1"/>
                    </pic:cNvPicPr>
                  </pic:nvPicPr>
                  <pic:blipFill>
                    <a:blip r:embed="rId55"/>
                    <a:stretch>
                      <a:fillRect/>
                    </a:stretch>
                  </pic:blipFill>
                  <pic:spPr bwMode="auto">
                    <a:xfrm>
                      <a:off x="0" y="0"/>
                      <a:ext cx="4737735" cy="4849495"/>
                    </a:xfrm>
                    <a:prstGeom prst="rect">
                      <a:avLst/>
                    </a:prstGeom>
                  </pic:spPr>
                </pic:pic>
              </a:graphicData>
            </a:graphic>
          </wp:inline>
        </w:drawing>
      </w:r>
    </w:p>
    <w:p>
      <w:pPr>
        <w:pStyle w:val="Normal"/>
        <w:rPr>
          <w:lang w:val="en-US" w:eastAsia="zh-CN"/>
        </w:rPr>
      </w:pPr>
      <w:r>
        <w:rPr>
          <w:lang w:val="en-US" w:eastAsia="zh-CN"/>
        </w:rPr>
      </w:r>
    </w:p>
    <w:p>
      <w:pPr>
        <w:pStyle w:val="Normal"/>
        <w:rPr>
          <w:lang w:val="en-US" w:eastAsia="zh-CN"/>
        </w:rPr>
      </w:pPr>
      <w:r>
        <w:rPr>
          <w:lang w:val="en-US" w:eastAsia="zh-CN"/>
        </w:rPr>
        <w:t>Linux</w:t>
      </w:r>
      <w:r>
        <w:rPr>
          <w:lang w:val="en-US" w:eastAsia="zh-CN"/>
        </w:rPr>
        <w:t>居然还自带了</w:t>
      </w:r>
      <w:r>
        <w:rPr>
          <w:lang w:val="en-US" w:eastAsia="zh-CN"/>
        </w:rPr>
        <w:t>bc</w:t>
      </w:r>
      <w:r>
        <w:rPr>
          <w:lang w:val="en-US" w:eastAsia="zh-CN"/>
        </w:rPr>
        <w:t>这种计算器，可以直接读取一个长的运算表达式牛逼啊</w:t>
      </w:r>
    </w:p>
    <w:p>
      <w:pPr>
        <w:pStyle w:val="Normal"/>
        <w:rPr>
          <w:lang w:val="en-US" w:eastAsia="zh-CN"/>
        </w:rPr>
      </w:pPr>
      <w:r>
        <w:rPr>
          <w:lang w:val="en-US" w:eastAsia="zh-CN"/>
        </w:rPr>
      </w:r>
    </w:p>
    <w:p>
      <w:pPr>
        <w:pStyle w:val="Normal"/>
        <w:rPr/>
      </w:pPr>
      <w:r>
        <w:rPr/>
        <w:drawing>
          <wp:inline distT="0" distB="5080" distL="0" distR="8890">
            <wp:extent cx="5267960" cy="1328420"/>
            <wp:effectExtent l="0" t="0" r="0" b="0"/>
            <wp:docPr id="45" name="图像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像7" descr=""/>
                    <pic:cNvPicPr>
                      <a:picLocks noChangeAspect="1" noChangeArrowheads="1"/>
                    </pic:cNvPicPr>
                  </pic:nvPicPr>
                  <pic:blipFill>
                    <a:blip r:embed="rId56"/>
                    <a:stretch>
                      <a:fillRect/>
                    </a:stretch>
                  </pic:blipFill>
                  <pic:spPr bwMode="auto">
                    <a:xfrm>
                      <a:off x="0" y="0"/>
                      <a:ext cx="5267960" cy="1328420"/>
                    </a:xfrm>
                    <a:prstGeom prst="rect">
                      <a:avLst/>
                    </a:prstGeom>
                  </pic:spPr>
                </pic:pic>
              </a:graphicData>
            </a:graphic>
          </wp:inline>
        </w:drawing>
      </w:r>
    </w:p>
    <w:p>
      <w:pPr>
        <w:pStyle w:val="Normal"/>
        <w:rPr/>
      </w:pPr>
      <w:r>
        <w:rPr/>
      </w:r>
    </w:p>
    <w:p>
      <w:pPr>
        <w:pStyle w:val="Normal"/>
        <w:rPr>
          <w:lang w:eastAsia="zh-CN"/>
        </w:rPr>
      </w:pPr>
      <w:r>
        <w:rPr>
          <w:lang w:eastAsia="zh-CN"/>
        </w:rPr>
        <w:t>还可以直接读取文件，吊炸天</w:t>
      </w:r>
    </w:p>
    <w:p>
      <w:pPr>
        <w:pStyle w:val="Normal"/>
        <w:rPr>
          <w:lang w:val="en-US" w:eastAsia="zh-CN"/>
        </w:rPr>
      </w:pPr>
      <w:r>
        <w:rPr/>
        <w:drawing>
          <wp:inline distT="0" distB="15240" distL="0" distR="3175">
            <wp:extent cx="3902075" cy="2785110"/>
            <wp:effectExtent l="0" t="0" r="0" b="0"/>
            <wp:docPr id="46" name="图像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像8" descr=""/>
                    <pic:cNvPicPr>
                      <a:picLocks noChangeAspect="1" noChangeArrowheads="1"/>
                    </pic:cNvPicPr>
                  </pic:nvPicPr>
                  <pic:blipFill>
                    <a:blip r:embed="rId57"/>
                    <a:stretch>
                      <a:fillRect/>
                    </a:stretch>
                  </pic:blipFill>
                  <pic:spPr bwMode="auto">
                    <a:xfrm>
                      <a:off x="0" y="0"/>
                      <a:ext cx="3902075" cy="2785110"/>
                    </a:xfrm>
                    <a:prstGeom prst="rect">
                      <a:avLst/>
                    </a:prstGeom>
                  </pic:spPr>
                </pic:pic>
              </a:graphicData>
            </a:graphic>
          </wp:inline>
        </w:drawing>
      </w:r>
    </w:p>
    <w:p>
      <w:pPr>
        <w:pStyle w:val="Normal"/>
        <w:rPr>
          <w:lang w:val="en-US" w:eastAsia="zh-CN"/>
        </w:rPr>
      </w:pPr>
      <w:r>
        <w:rPr>
          <w:lang w:val="en-US" w:eastAsia="zh-CN"/>
        </w:rPr>
        <w:t>ubuntu</w:t>
      </w:r>
      <w:r>
        <w:rPr>
          <w:lang w:val="en-US" w:eastAsia="zh-CN"/>
        </w:rPr>
        <w:t>在线安装软件报错</w:t>
      </w:r>
      <w:r>
        <w:rPr>
          <w:lang w:val="en-US" w:eastAsia="zh-CN"/>
        </w:rPr>
        <w:t>lock,</w:t>
      </w:r>
      <w:r>
        <w:rPr>
          <w:lang w:val="en-US" w:eastAsia="zh-CN"/>
        </w:rPr>
        <w:t>锁的问题解决办法</w:t>
      </w:r>
    </w:p>
    <w:p>
      <w:pPr>
        <w:pStyle w:val="Normal"/>
        <w:keepNext/>
        <w:keepLines w:val="false"/>
        <w:widowControl/>
        <w:shd w:val="clear" w:fill="FFFFFF"/>
        <w:spacing w:lineRule="atLeast" w:line="450" w:beforeAutospacing="0" w:before="75" w:afterAutospacing="0" w:after="75"/>
        <w:ind w:left="0" w:right="0" w:hanging="0"/>
        <w:jc w:val="left"/>
        <w:rPr>
          <w:rFonts w:ascii="微软雅黑" w:hAnsi="微软雅黑" w:eastAsia="微软雅黑" w:cs="微软雅黑"/>
          <w:b w:val="false"/>
          <w:b w:val="false"/>
          <w:i w:val="false"/>
          <w:i w:val="false"/>
          <w:caps w:val="false"/>
          <w:smallCaps w:val="false"/>
          <w:color w:val="000000"/>
          <w:spacing w:val="0"/>
          <w:sz w:val="30"/>
          <w:szCs w:val="30"/>
        </w:rPr>
      </w:pPr>
      <w:r>
        <w:rPr>
          <w:rFonts w:ascii="微软雅黑" w:hAnsi="微软雅黑" w:cs="微软雅黑" w:eastAsia="微软雅黑"/>
          <w:b w:val="false"/>
          <w:i w:val="false"/>
          <w:caps w:val="false"/>
          <w:smallCaps w:val="false"/>
          <w:color w:val="00000A"/>
          <w:spacing w:val="0"/>
          <w:sz w:val="30"/>
          <w:szCs w:val="30"/>
          <w:shd w:fill="FFFFFF" w:val="clear"/>
          <w:lang w:val="en-US" w:eastAsia="zh-CN" w:bidi="ar"/>
        </w:rPr>
        <w:t> </w:t>
      </w:r>
    </w:p>
    <w:p>
      <w:pPr>
        <w:pStyle w:val="1"/>
        <w:keepNext/>
        <w:keepLines w:val="false"/>
        <w:widowControl/>
        <w:pBdr/>
        <w:spacing w:lineRule="atLeast" w:line="450" w:beforeAutospacing="0" w:before="76" w:afterAutospacing="0" w:after="76"/>
        <w:ind w:left="0" w:right="0" w:hanging="0"/>
        <w:jc w:val="left"/>
        <w:textAlignment w:val="center"/>
        <w:rPr/>
      </w:pPr>
      <w:hyperlink r:id="rId58">
        <w:r>
          <w:rPr>
            <w:rStyle w:val="Internet"/>
            <w:rFonts w:eastAsia="微软雅黑" w:cs="微软雅黑" w:ascii="微软雅黑" w:hAnsi="微软雅黑"/>
            <w:b w:val="false"/>
            <w:i w:val="false"/>
            <w:caps w:val="false"/>
            <w:smallCaps w:val="false"/>
            <w:color w:val="000000"/>
            <w:spacing w:val="0"/>
            <w:sz w:val="30"/>
            <w:szCs w:val="30"/>
            <w:highlight w:val="white"/>
            <w:u w:val="none"/>
          </w:rPr>
          <w:t xml:space="preserve">ubuntu </w:t>
        </w:r>
        <w:r>
          <w:rPr>
            <w:rStyle w:val="Internet"/>
            <w:rFonts w:ascii="微软雅黑" w:hAnsi="微软雅黑" w:cs="微软雅黑" w:eastAsia="微软雅黑"/>
            <w:b w:val="false"/>
            <w:i w:val="false"/>
            <w:caps w:val="false"/>
            <w:smallCaps w:val="false"/>
            <w:color w:val="000000"/>
            <w:spacing w:val="0"/>
            <w:sz w:val="30"/>
            <w:szCs w:val="30"/>
            <w:highlight w:val="white"/>
            <w:u w:val="none"/>
          </w:rPr>
          <w:t xml:space="preserve">解决“无法获得锁 </w:t>
        </w:r>
        <w:r>
          <w:rPr>
            <w:rStyle w:val="Internet"/>
            <w:rFonts w:eastAsia="微软雅黑" w:cs="微软雅黑" w:ascii="微软雅黑" w:hAnsi="微软雅黑"/>
            <w:b w:val="false"/>
            <w:i w:val="false"/>
            <w:caps w:val="false"/>
            <w:smallCaps w:val="false"/>
            <w:color w:val="000000"/>
            <w:spacing w:val="0"/>
            <w:sz w:val="30"/>
            <w:szCs w:val="30"/>
            <w:highlight w:val="white"/>
            <w:u w:val="none"/>
          </w:rPr>
          <w:t xml:space="preserve">/var/lib/dpkg/lock -open </w:t>
        </w:r>
        <w:r>
          <w:rPr>
            <w:rStyle w:val="Internet"/>
            <w:rFonts w:ascii="微软雅黑" w:hAnsi="微软雅黑" w:cs="微软雅黑" w:eastAsia="微软雅黑"/>
            <w:b w:val="false"/>
            <w:i w:val="false"/>
            <w:caps w:val="false"/>
            <w:smallCaps w:val="false"/>
            <w:color w:val="000000"/>
            <w:spacing w:val="0"/>
            <w:sz w:val="30"/>
            <w:szCs w:val="30"/>
            <w:highlight w:val="white"/>
            <w:u w:val="none"/>
          </w:rPr>
          <w:t>（</w:t>
        </w:r>
        <w:r>
          <w:rPr>
            <w:rStyle w:val="Internet"/>
            <w:rFonts w:eastAsia="微软雅黑" w:cs="微软雅黑" w:ascii="微软雅黑" w:hAnsi="微软雅黑"/>
            <w:b w:val="false"/>
            <w:i w:val="false"/>
            <w:caps w:val="false"/>
            <w:smallCaps w:val="false"/>
            <w:color w:val="000000"/>
            <w:spacing w:val="0"/>
            <w:sz w:val="30"/>
            <w:szCs w:val="30"/>
            <w:highlight w:val="white"/>
            <w:u w:val="none"/>
          </w:rPr>
          <w:t>11</w:t>
        </w:r>
        <w:r>
          <w:rPr>
            <w:rStyle w:val="Internet"/>
            <w:rFonts w:ascii="微软雅黑" w:hAnsi="微软雅黑" w:cs="微软雅黑" w:eastAsia="微软雅黑"/>
            <w:b w:val="false"/>
            <w:i w:val="false"/>
            <w:caps w:val="false"/>
            <w:smallCaps w:val="false"/>
            <w:color w:val="000000"/>
            <w:spacing w:val="0"/>
            <w:sz w:val="30"/>
            <w:szCs w:val="30"/>
            <w:highlight w:val="white"/>
            <w:u w:val="none"/>
          </w:rPr>
          <w:t>：资源暂时不可用）”的方法</w:t>
        </w:r>
      </w:hyperlink>
    </w:p>
    <w:p>
      <w:pPr>
        <w:pStyle w:val="Normal"/>
        <w:keepNext/>
        <w:keepLines w:val="false"/>
        <w:widowControl/>
        <w:pBdr>
          <w:bottom w:val="single" w:sz="6" w:space="3" w:color="EDEDED"/>
        </w:pBdr>
        <w:shd w:val="clear" w:fill="FFFFFF"/>
        <w:spacing w:lineRule="atLeast" w:line="330" w:beforeAutospacing="0" w:before="0" w:afterAutospacing="0" w:after="0"/>
        <w:ind w:left="-300" w:right="-300" w:hanging="0"/>
        <w:jc w:val="right"/>
        <w:rPr/>
      </w:pPr>
      <w:r>
        <w:rPr>
          <w:rFonts w:eastAsia="宋体" w:cs="Arial" w:ascii="Arial" w:hAnsi="Arial"/>
          <w:b w:val="false"/>
          <w:i w:val="false"/>
          <w:caps w:val="false"/>
          <w:smallCaps w:val="false"/>
          <w:color w:val="00000A"/>
          <w:spacing w:val="0"/>
          <w:sz w:val="18"/>
          <w:szCs w:val="18"/>
          <w:shd w:fill="FFFFFF" w:val="clear"/>
          <w:lang w:val="en-US" w:eastAsia="zh-CN" w:bidi="ar"/>
        </w:rPr>
        <w:t>2013-01-31 21:56 14490</w:t>
      </w:r>
      <w:r>
        <w:rPr>
          <w:rFonts w:ascii="Arial" w:hAnsi="Arial" w:cs="Arial" w:eastAsia="宋体"/>
          <w:b w:val="false"/>
          <w:i w:val="false"/>
          <w:caps w:val="false"/>
          <w:smallCaps w:val="false"/>
          <w:color w:val="00000A"/>
          <w:spacing w:val="0"/>
          <w:sz w:val="18"/>
          <w:szCs w:val="18"/>
          <w:shd w:fill="FFFFFF" w:val="clear"/>
          <w:lang w:val="en-US" w:eastAsia="zh-CN" w:bidi="ar"/>
        </w:rPr>
        <w:t>人阅读 </w:t>
      </w:r>
      <w:r>
        <w:fldChar w:fldCharType="begin"/>
      </w:r>
      <w:r>
        <w:instrText> HYPERLINK "http://blog.csdn.net/yaoduren/article/details/8561145" \l "comments"</w:instrText>
      </w:r>
      <w:r>
        <w:fldChar w:fldCharType="separate"/>
      </w:r>
      <w:r>
        <w:rPr>
          <w:rStyle w:val="Internet"/>
          <w:rFonts w:ascii="Arial" w:hAnsi="Arial" w:cs="Arial" w:eastAsia="宋体"/>
          <w:b w:val="false"/>
          <w:i w:val="false"/>
          <w:caps w:val="false"/>
          <w:smallCaps w:val="false"/>
          <w:color w:val="CA0000"/>
          <w:spacing w:val="0"/>
          <w:sz w:val="18"/>
          <w:szCs w:val="18"/>
          <w:highlight w:val="white"/>
          <w:u w:val="none"/>
        </w:rPr>
        <w:t>评论</w:t>
      </w:r>
      <w:r>
        <w:fldChar w:fldCharType="end"/>
      </w:r>
      <w:r>
        <w:rPr>
          <w:rFonts w:eastAsia="宋体" w:cs="Arial" w:ascii="Arial" w:hAnsi="Arial"/>
          <w:b w:val="false"/>
          <w:i w:val="false"/>
          <w:caps w:val="false"/>
          <w:smallCaps w:val="false"/>
          <w:color w:val="00000A"/>
          <w:spacing w:val="0"/>
          <w:sz w:val="18"/>
          <w:szCs w:val="18"/>
          <w:shd w:fill="FFFFFF" w:val="clear"/>
          <w:lang w:val="en-US" w:eastAsia="zh-CN" w:bidi="ar"/>
        </w:rPr>
        <w:t>(1) </w:t>
      </w:r>
      <w:hyperlink r:id="rId59">
        <w:r>
          <w:rPr>
            <w:rStyle w:val="Internet"/>
            <w:rFonts w:ascii="Arial" w:hAnsi="Arial" w:cs="Arial" w:eastAsia="宋体"/>
            <w:b w:val="false"/>
            <w:i w:val="false"/>
            <w:caps w:val="false"/>
            <w:smallCaps w:val="false"/>
            <w:color w:val="CA0000"/>
            <w:spacing w:val="0"/>
            <w:sz w:val="18"/>
            <w:szCs w:val="18"/>
            <w:highlight w:val="white"/>
            <w:u w:val="none"/>
          </w:rPr>
          <w:t>收藏</w:t>
        </w:r>
      </w:hyperlink>
      <w:r>
        <w:rPr>
          <w:rFonts w:ascii="Arial" w:hAnsi="Arial" w:cs="Arial" w:eastAsia="宋体"/>
          <w:b w:val="false"/>
          <w:i w:val="false"/>
          <w:caps w:val="false"/>
          <w:smallCaps w:val="false"/>
          <w:color w:val="00000A"/>
          <w:spacing w:val="0"/>
          <w:sz w:val="18"/>
          <w:szCs w:val="18"/>
          <w:shd w:fill="FFFFFF" w:val="clear"/>
          <w:lang w:val="en-US" w:eastAsia="zh-CN" w:bidi="ar"/>
        </w:rPr>
        <w:t> </w:t>
      </w:r>
      <w:r>
        <w:fldChar w:fldCharType="begin"/>
      </w:r>
      <w:r>
        <w:instrText> HYPERLINK "http://blog.csdn.net/yaoduren/article/details/8561145" \l "report"</w:instrText>
      </w:r>
      <w:r>
        <w:fldChar w:fldCharType="separate"/>
      </w:r>
      <w:r>
        <w:rPr>
          <w:rStyle w:val="Internet"/>
          <w:rFonts w:ascii="Arial" w:hAnsi="Arial" w:cs="Arial" w:eastAsia="宋体"/>
          <w:b w:val="false"/>
          <w:i w:val="false"/>
          <w:caps w:val="false"/>
          <w:smallCaps w:val="false"/>
          <w:color w:val="CA0000"/>
          <w:spacing w:val="0"/>
          <w:sz w:val="18"/>
          <w:szCs w:val="18"/>
          <w:highlight w:val="white"/>
          <w:u w:val="none"/>
        </w:rPr>
        <w:t>举报</w:t>
      </w:r>
      <w:r>
        <w:fldChar w:fldCharType="end"/>
      </w:r>
    </w:p>
    <w:p>
      <w:pPr>
        <w:pStyle w:val="Normal"/>
        <w:keepNext/>
        <w:keepLines w:val="false"/>
        <w:widowControl/>
        <w:pBdr>
          <w:bottom w:val="single" w:sz="6" w:space="3" w:color="EDEDED"/>
        </w:pBdr>
        <w:shd w:val="clear" w:fill="FFFFFF"/>
        <w:spacing w:lineRule="atLeast" w:line="420" w:beforeAutospacing="0" w:before="0" w:afterAutospacing="0" w:after="0"/>
        <w:ind w:left="-300" w:right="-300" w:hanging="0"/>
        <w:jc w:val="left"/>
        <w:rPr>
          <w:rFonts w:ascii="Arial" w:hAnsi="Arial" w:cs="Arial"/>
          <w:b w:val="false"/>
          <w:b w:val="false"/>
          <w:i w:val="false"/>
          <w:i w:val="false"/>
          <w:caps w:val="false"/>
          <w:smallCaps w:val="false"/>
          <w:color w:val="333333"/>
          <w:spacing w:val="0"/>
          <w:sz w:val="21"/>
          <w:szCs w:val="21"/>
        </w:rPr>
      </w:pPr>
      <w:r>
        <w:rPr/>
        <w:drawing>
          <wp:inline distT="0" distB="9525" distL="0" distR="9525">
            <wp:extent cx="142875" cy="123825"/>
            <wp:effectExtent l="0" t="0" r="0" b="0"/>
            <wp:docPr id="47" name="图像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像9" descr="IMG_256"/>
                    <pic:cNvPicPr>
                      <a:picLocks noChangeAspect="1" noChangeArrowheads="1"/>
                    </pic:cNvPicPr>
                  </pic:nvPicPr>
                  <pic:blipFill>
                    <a:blip r:embed="rId60"/>
                    <a:stretch>
                      <a:fillRect/>
                    </a:stretch>
                  </pic:blipFill>
                  <pic:spPr bwMode="auto">
                    <a:xfrm>
                      <a:off x="0" y="0"/>
                      <a:ext cx="142875" cy="123825"/>
                    </a:xfrm>
                    <a:prstGeom prst="rect">
                      <a:avLst/>
                    </a:prstGeom>
                  </pic:spPr>
                </pic:pic>
              </a:graphicData>
            </a:graphic>
          </wp:inline>
        </w:drawing>
      </w:r>
      <w:r>
        <w:rPr>
          <w:rFonts w:ascii="Arial" w:hAnsi="Arial" w:cs="Arial" w:eastAsia="宋体"/>
          <w:b w:val="false"/>
          <w:i w:val="false"/>
          <w:caps w:val="false"/>
          <w:smallCaps w:val="false"/>
          <w:color w:val="00000A"/>
          <w:spacing w:val="0"/>
          <w:sz w:val="21"/>
          <w:szCs w:val="21"/>
          <w:shd w:fill="FFFFFF" w:val="clear"/>
          <w:lang w:val="en-US" w:eastAsia="zh-CN" w:bidi="ar"/>
        </w:rPr>
        <w:t> </w:t>
      </w:r>
      <w:r>
        <w:rPr>
          <w:rFonts w:ascii="Arial" w:hAnsi="Arial" w:cs="Arial" w:eastAsia="宋体"/>
          <w:b w:val="false"/>
          <w:i w:val="false"/>
          <w:caps w:val="false"/>
          <w:smallCaps w:val="false"/>
          <w:color w:val="00000A"/>
          <w:spacing w:val="0"/>
          <w:sz w:val="21"/>
          <w:szCs w:val="21"/>
          <w:shd w:fill="FFFFFF" w:val="clear"/>
          <w:lang w:val="en-US" w:eastAsia="zh-CN" w:bidi="ar"/>
        </w:rPr>
        <w:t>分类：</w:t>
      </w:r>
    </w:p>
    <w:p>
      <w:pPr>
        <w:pStyle w:val="Normal"/>
        <w:keepNext/>
        <w:keepLines w:val="false"/>
        <w:widowControl/>
        <w:pBdr>
          <w:bottom w:val="single" w:sz="6" w:space="3" w:color="EDEDED"/>
        </w:pBdr>
        <w:shd w:val="clear" w:fill="FFFFFF"/>
        <w:spacing w:lineRule="auto" w:line="240" w:beforeAutospacing="0" w:before="0" w:afterAutospacing="0" w:after="0"/>
        <w:ind w:left="-300" w:right="-300" w:hanging="0"/>
        <w:jc w:val="left"/>
        <w:rPr>
          <w:rFonts w:ascii="Arial" w:hAnsi="Arial" w:cs="Arial"/>
          <w:b w:val="false"/>
          <w:b w:val="false"/>
          <w:i w:val="false"/>
          <w:i w:val="false"/>
          <w:caps w:val="false"/>
          <w:smallCaps w:val="false"/>
          <w:color w:val="DF3434"/>
          <w:spacing w:val="0"/>
          <w:sz w:val="21"/>
          <w:szCs w:val="21"/>
        </w:rPr>
      </w:pPr>
      <w:r>
        <w:rPr>
          <w:rFonts w:eastAsia="宋体" w:cs="Arial" w:ascii="Arial" w:hAnsi="Arial"/>
          <w:b w:val="false"/>
          <w:i w:val="false"/>
          <w:caps w:val="false"/>
          <w:smallCaps w:val="false"/>
          <w:color w:val="00000A"/>
          <w:spacing w:val="0"/>
          <w:sz w:val="21"/>
          <w:szCs w:val="21"/>
          <w:shd w:fill="FFFFFF" w:val="clear"/>
          <w:lang w:val="en-US" w:eastAsia="zh-CN" w:bidi="ar"/>
        </w:rPr>
        <w:t>linux</w:t>
      </w:r>
      <w:r>
        <w:rPr>
          <w:rStyle w:val="Style10"/>
          <w:rFonts w:ascii="Arial" w:hAnsi="Arial" w:cs="Arial" w:eastAsia="宋体"/>
          <w:b w:val="false"/>
          <w:i w:val="false"/>
          <w:caps w:val="false"/>
          <w:smallCaps w:val="false"/>
          <w:color w:val="00000A"/>
          <w:spacing w:val="0"/>
          <w:sz w:val="21"/>
          <w:szCs w:val="21"/>
          <w:shd w:fill="FFFFFF" w:val="clear"/>
          <w:lang w:val="en-US" w:eastAsia="zh-CN" w:bidi="ar"/>
        </w:rPr>
        <w:t>（</w:t>
      </w:r>
      <w:r>
        <w:rPr>
          <w:rStyle w:val="Style10"/>
          <w:rFonts w:eastAsia="宋体" w:cs="Arial" w:ascii="Arial" w:hAnsi="Arial"/>
          <w:b w:val="false"/>
          <w:i w:val="false"/>
          <w:caps w:val="false"/>
          <w:smallCaps w:val="false"/>
          <w:color w:val="00000A"/>
          <w:spacing w:val="0"/>
          <w:sz w:val="21"/>
          <w:szCs w:val="21"/>
          <w:shd w:fill="FFFFFF" w:val="clear"/>
          <w:lang w:val="en-US" w:eastAsia="zh-CN" w:bidi="ar"/>
        </w:rPr>
        <w:t>4</w:t>
      </w:r>
      <w:r>
        <w:rPr>
          <w:rStyle w:val="Style10"/>
          <w:rFonts w:ascii="Arial" w:hAnsi="Arial" w:cs="Arial" w:eastAsia="宋体"/>
          <w:b w:val="false"/>
          <w:i w:val="false"/>
          <w:caps w:val="false"/>
          <w:smallCaps w:val="false"/>
          <w:color w:val="00000A"/>
          <w:spacing w:val="0"/>
          <w:sz w:val="21"/>
          <w:szCs w:val="21"/>
          <w:shd w:fill="FFFFFF" w:val="clear"/>
          <w:lang w:val="en-US" w:eastAsia="zh-CN" w:bidi="ar"/>
        </w:rPr>
        <w:t>）</w:t>
      </w:r>
      <w:r>
        <w:rPr>
          <w:rFonts w:ascii="Arial" w:hAnsi="Arial" w:cs="Arial" w:eastAsia="宋体"/>
          <w:b w:val="false"/>
          <w:i w:val="false"/>
          <w:caps w:val="false"/>
          <w:smallCaps w:val="false"/>
          <w:color w:val="00000A"/>
          <w:spacing w:val="0"/>
          <w:sz w:val="21"/>
          <w:szCs w:val="21"/>
          <w:shd w:fill="FFFFFF" w:val="clear"/>
          <w:lang w:val="en-US" w:eastAsia="zh-CN" w:bidi="ar"/>
        </w:rPr>
        <w:t> </w:t>
      </w:r>
      <w:r>
        <w:rPr>
          <w:rFonts w:ascii="Arial" w:hAnsi="Arial" w:cs="Arial" w:eastAsia="宋体"/>
          <w:b w:val="false"/>
          <w:i w:val="false"/>
          <w:caps w:val="false"/>
          <w:smallCaps w:val="false"/>
          <w:color w:val="00000A"/>
          <w:spacing w:val="0"/>
          <w:sz w:val="21"/>
          <w:szCs w:val="21"/>
          <w:shd w:fill="FFFFFF" w:val="clear"/>
          <w:lang w:val="en-US" w:eastAsia="zh-CN" w:bidi="ar"/>
        </w:rPr>
        <w:drawing>
          <wp:inline distT="0" distB="9525" distL="0" distR="0">
            <wp:extent cx="95250" cy="47625"/>
            <wp:effectExtent l="0" t="0" r="0" b="0"/>
            <wp:docPr id="48" name="图像10"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像10" descr="IMG_257"/>
                    <pic:cNvPicPr>
                      <a:picLocks noChangeAspect="1" noChangeArrowheads="1"/>
                    </pic:cNvPicPr>
                  </pic:nvPicPr>
                  <pic:blipFill>
                    <a:blip r:embed="rId61"/>
                    <a:stretch>
                      <a:fillRect/>
                    </a:stretch>
                  </pic:blipFill>
                  <pic:spPr bwMode="auto">
                    <a:xfrm>
                      <a:off x="0" y="0"/>
                      <a:ext cx="95250" cy="47625"/>
                    </a:xfrm>
                    <a:prstGeom prst="rect">
                      <a:avLst/>
                    </a:prstGeom>
                  </pic:spPr>
                </pic:pic>
              </a:graphicData>
            </a:graphic>
          </wp:inline>
        </w:drawing>
      </w:r>
    </w:p>
    <w:p>
      <w:pPr>
        <w:pStyle w:val="NormalWeb"/>
        <w:keepNext/>
        <w:keepLines w:val="false"/>
        <w:widowControl/>
        <w:pBdr>
          <w:left w:val="single" w:sz="18" w:space="7" w:color="E41C1E"/>
        </w:pBdr>
        <w:spacing w:lineRule="atLeast" w:line="210" w:beforeAutospacing="0" w:before="0" w:afterAutospacing="0" w:after="0"/>
        <w:ind w:left="0" w:right="0" w:hanging="0"/>
        <w:jc w:val="left"/>
        <w:rPr>
          <w:color w:val="666666"/>
          <w:sz w:val="21"/>
          <w:szCs w:val="21"/>
        </w:rPr>
      </w:pPr>
      <w:r>
        <w:rPr>
          <w:rFonts w:ascii="Arial" w:hAnsi="Arial" w:cs="Arial"/>
          <w:b w:val="false"/>
          <w:i w:val="false"/>
          <w:caps w:val="false"/>
          <w:smallCaps w:val="false"/>
          <w:color w:val="666666"/>
          <w:spacing w:val="0"/>
          <w:sz w:val="21"/>
          <w:szCs w:val="21"/>
          <w:shd w:fill="FFFFFF" w:val="clear"/>
        </w:rPr>
        <w:t>版权声明：本文为博主原创文章，未经博主允许不得转载。</w:t>
      </w:r>
    </w:p>
    <w:p>
      <w:pPr>
        <w:pStyle w:val="Normal"/>
        <w:keepNext/>
        <w:keepLines w:val="false"/>
        <w:widowControl/>
        <w:shd w:val="clear" w:fill="FFFFFF"/>
        <w:spacing w:lineRule="atLeast" w:line="390" w:beforeAutospacing="0" w:before="300" w:afterAutospacing="0" w:after="0"/>
        <w:ind w:left="0" w:right="0" w:hanging="0"/>
        <w:jc w:val="left"/>
        <w:rPr>
          <w:rFonts w:ascii="Arial" w:hAnsi="Arial" w:cs="Arial"/>
          <w:b w:val="false"/>
          <w:b w:val="false"/>
          <w:i w:val="false"/>
          <w:i w:val="false"/>
          <w:caps w:val="false"/>
          <w:smallCaps w:val="false"/>
          <w:color w:val="000000"/>
          <w:spacing w:val="0"/>
          <w:sz w:val="21"/>
          <w:szCs w:val="21"/>
        </w:rPr>
      </w:pPr>
      <w:r>
        <w:rPr>
          <w:rFonts w:ascii="Arial" w:hAnsi="Arial" w:cs="Arial" w:eastAsia="宋体"/>
          <w:b w:val="false"/>
          <w:i w:val="false"/>
          <w:caps w:val="false"/>
          <w:smallCaps w:val="false"/>
          <w:color w:val="00000A"/>
          <w:spacing w:val="0"/>
          <w:sz w:val="27"/>
          <w:szCs w:val="27"/>
          <w:shd w:fill="FFFFFF" w:val="clear"/>
          <w:lang w:val="en-US" w:eastAsia="zh-CN" w:bidi="ar"/>
        </w:rPr>
        <w:t>在</w:t>
      </w:r>
      <w:r>
        <w:rPr>
          <w:rFonts w:eastAsia="宋体" w:cs="Arial" w:ascii="Arial" w:hAnsi="Arial"/>
          <w:b w:val="false"/>
          <w:i w:val="false"/>
          <w:caps w:val="false"/>
          <w:smallCaps w:val="false"/>
          <w:color w:val="00000A"/>
          <w:spacing w:val="0"/>
          <w:sz w:val="27"/>
          <w:szCs w:val="27"/>
          <w:shd w:fill="FFFFFF" w:val="clear"/>
          <w:lang w:val="en-US" w:eastAsia="zh-CN" w:bidi="ar"/>
        </w:rPr>
        <w:t>ubuntu</w:t>
      </w:r>
      <w:r>
        <w:rPr>
          <w:rFonts w:ascii="Arial" w:hAnsi="Arial" w:cs="Arial" w:eastAsia="宋体"/>
          <w:b w:val="false"/>
          <w:i w:val="false"/>
          <w:caps w:val="false"/>
          <w:smallCaps w:val="false"/>
          <w:color w:val="00000A"/>
          <w:spacing w:val="0"/>
          <w:sz w:val="27"/>
          <w:szCs w:val="27"/>
          <w:shd w:fill="FFFFFF" w:val="clear"/>
          <w:lang w:val="en-US" w:eastAsia="zh-CN" w:bidi="ar"/>
        </w:rPr>
        <w:t>系统的</w:t>
      </w:r>
      <w:r>
        <w:rPr>
          <w:rFonts w:eastAsia="宋体" w:cs="Arial" w:ascii="Arial" w:hAnsi="Arial"/>
          <w:b w:val="false"/>
          <w:i w:val="false"/>
          <w:caps w:val="false"/>
          <w:smallCaps w:val="false"/>
          <w:color w:val="00000A"/>
          <w:spacing w:val="0"/>
          <w:sz w:val="27"/>
          <w:szCs w:val="27"/>
          <w:shd w:fill="FFFFFF" w:val="clear"/>
          <w:lang w:val="en-US" w:eastAsia="zh-CN" w:bidi="ar"/>
        </w:rPr>
        <w:t>termial</w:t>
      </w:r>
      <w:r>
        <w:rPr>
          <w:rFonts w:ascii="Arial" w:hAnsi="Arial" w:cs="Arial" w:eastAsia="宋体"/>
          <w:b w:val="false"/>
          <w:i w:val="false"/>
          <w:caps w:val="false"/>
          <w:smallCaps w:val="false"/>
          <w:color w:val="00000A"/>
          <w:spacing w:val="0"/>
          <w:sz w:val="27"/>
          <w:szCs w:val="27"/>
          <w:shd w:fill="FFFFFF" w:val="clear"/>
          <w:lang w:val="en-US" w:eastAsia="zh-CN" w:bidi="ar"/>
        </w:rPr>
        <w:t>下，用</w:t>
      </w:r>
      <w:r>
        <w:rPr>
          <w:rFonts w:eastAsia="宋体" w:cs="Arial" w:ascii="Arial" w:hAnsi="Arial"/>
          <w:b w:val="false"/>
          <w:i w:val="false"/>
          <w:caps w:val="false"/>
          <w:smallCaps w:val="false"/>
          <w:color w:val="00000A"/>
          <w:spacing w:val="0"/>
          <w:sz w:val="27"/>
          <w:szCs w:val="27"/>
          <w:shd w:fill="FFFFFF" w:val="clear"/>
          <w:lang w:val="en-US" w:eastAsia="zh-CN" w:bidi="ar"/>
        </w:rPr>
        <w:t>apt-get install </w:t>
      </w:r>
      <w:r>
        <w:rPr>
          <w:rFonts w:ascii="Arial" w:hAnsi="Arial" w:cs="Arial" w:eastAsia="宋体"/>
          <w:b w:val="false"/>
          <w:i w:val="false"/>
          <w:caps w:val="false"/>
          <w:smallCaps w:val="false"/>
          <w:color w:val="00000A"/>
          <w:spacing w:val="0"/>
          <w:sz w:val="27"/>
          <w:szCs w:val="27"/>
          <w:shd w:fill="FFFFFF" w:val="clear"/>
          <w:lang w:val="en-US" w:eastAsia="zh-CN" w:bidi="ar"/>
        </w:rPr>
        <w:t>安装软件的时候，如果在未完成下载的情况下将</w:t>
      </w:r>
      <w:r>
        <w:rPr>
          <w:rFonts w:eastAsia="宋体" w:cs="Arial" w:ascii="Arial" w:hAnsi="Arial"/>
          <w:b w:val="false"/>
          <w:i w:val="false"/>
          <w:caps w:val="false"/>
          <w:smallCaps w:val="false"/>
          <w:color w:val="00000A"/>
          <w:spacing w:val="0"/>
          <w:sz w:val="27"/>
          <w:szCs w:val="27"/>
          <w:shd w:fill="FFFFFF" w:val="clear"/>
          <w:lang w:val="en-US" w:eastAsia="zh-CN" w:bidi="ar"/>
        </w:rPr>
        <w:t>terminal close</w:t>
      </w:r>
      <w:r>
        <w:rPr>
          <w:rFonts w:ascii="Arial" w:hAnsi="Arial" w:cs="Arial" w:eastAsia="宋体"/>
          <w:b w:val="false"/>
          <w:i w:val="false"/>
          <w:caps w:val="false"/>
          <w:smallCaps w:val="false"/>
          <w:color w:val="00000A"/>
          <w:spacing w:val="0"/>
          <w:sz w:val="27"/>
          <w:szCs w:val="27"/>
          <w:shd w:fill="FFFFFF" w:val="clear"/>
          <w:lang w:val="en-US" w:eastAsia="zh-CN" w:bidi="ar"/>
        </w:rPr>
        <w:t>。此时 </w:t>
      </w:r>
      <w:r>
        <w:rPr>
          <w:rFonts w:eastAsia="宋体" w:cs="Arial" w:ascii="Arial" w:hAnsi="Arial"/>
          <w:b w:val="false"/>
          <w:i w:val="false"/>
          <w:caps w:val="false"/>
          <w:smallCaps w:val="false"/>
          <w:color w:val="00000A"/>
          <w:spacing w:val="0"/>
          <w:sz w:val="27"/>
          <w:szCs w:val="27"/>
          <w:shd w:fill="FFFFFF" w:val="clear"/>
          <w:lang w:val="en-US" w:eastAsia="zh-CN" w:bidi="ar"/>
        </w:rPr>
        <w:t>apt-get</w:t>
      </w:r>
      <w:r>
        <w:rPr>
          <w:rFonts w:ascii="Arial" w:hAnsi="Arial" w:cs="Arial" w:eastAsia="宋体"/>
          <w:b w:val="false"/>
          <w:i w:val="false"/>
          <w:caps w:val="false"/>
          <w:smallCaps w:val="false"/>
          <w:color w:val="00000A"/>
          <w:spacing w:val="0"/>
          <w:sz w:val="27"/>
          <w:szCs w:val="27"/>
          <w:shd w:fill="FFFFFF" w:val="clear"/>
          <w:lang w:val="en-US" w:eastAsia="zh-CN" w:bidi="ar"/>
        </w:rPr>
        <w:t>进程可能没有结束。结果，如果再次运行</w:t>
      </w:r>
      <w:r>
        <w:rPr>
          <w:rFonts w:eastAsia="宋体" w:cs="Arial" w:ascii="Arial" w:hAnsi="Arial"/>
          <w:b w:val="false"/>
          <w:i w:val="false"/>
          <w:caps w:val="false"/>
          <w:smallCaps w:val="false"/>
          <w:color w:val="00000A"/>
          <w:spacing w:val="0"/>
          <w:sz w:val="27"/>
          <w:szCs w:val="27"/>
          <w:shd w:fill="FFFFFF" w:val="clear"/>
          <w:lang w:val="en-US" w:eastAsia="zh-CN" w:bidi="ar"/>
        </w:rPr>
        <w:t xml:space="preserve">apt-get install </w:t>
      </w:r>
      <w:r>
        <w:rPr>
          <w:rFonts w:ascii="Arial" w:hAnsi="Arial" w:cs="Arial" w:eastAsia="宋体"/>
          <w:b w:val="false"/>
          <w:i w:val="false"/>
          <w:caps w:val="false"/>
          <w:smallCaps w:val="false"/>
          <w:color w:val="00000A"/>
          <w:spacing w:val="0"/>
          <w:sz w:val="27"/>
          <w:szCs w:val="27"/>
          <w:shd w:fill="FFFFFF" w:val="clear"/>
          <w:lang w:val="en-US" w:eastAsia="zh-CN" w:bidi="ar"/>
        </w:rPr>
        <w:t>命令安装如今，可能会发生下面的提示：</w:t>
      </w:r>
      <w:r>
        <w:rPr>
          <w:rFonts w:eastAsia="宋体" w:cs="Arial" w:ascii="Arial" w:hAnsi="Arial"/>
          <w:b w:val="false"/>
          <w:i w:val="false"/>
          <w:caps w:val="false"/>
          <w:smallCaps w:val="false"/>
          <w:color w:val="00000A"/>
          <w:spacing w:val="0"/>
          <w:sz w:val="27"/>
          <w:szCs w:val="27"/>
          <w:shd w:fill="FFFFFF" w:val="clear"/>
          <w:lang w:val="en-US" w:eastAsia="zh-CN" w:bidi="ar"/>
        </w:rPr>
        <w:br/>
        <w:t xml:space="preserve">    </w:t>
      </w:r>
      <w:r>
        <w:rPr>
          <w:rFonts w:ascii="Arial" w:hAnsi="Arial" w:cs="Arial" w:eastAsia="宋体"/>
          <w:b w:val="false"/>
          <w:i w:val="false"/>
          <w:caps w:val="false"/>
          <w:smallCaps w:val="false"/>
          <w:color w:val="00000A"/>
          <w:spacing w:val="0"/>
          <w:sz w:val="27"/>
          <w:szCs w:val="27"/>
          <w:shd w:fill="FFFFFF" w:val="clear"/>
          <w:lang w:val="en-US" w:eastAsia="zh-CN" w:bidi="ar"/>
        </w:rPr>
        <w:t xml:space="preserve">无法获得锁 </w:t>
      </w:r>
      <w:r>
        <w:rPr>
          <w:rFonts w:eastAsia="宋体" w:cs="Arial" w:ascii="Arial" w:hAnsi="Arial"/>
          <w:b w:val="false"/>
          <w:i w:val="false"/>
          <w:caps w:val="false"/>
          <w:smallCaps w:val="false"/>
          <w:color w:val="00000A"/>
          <w:spacing w:val="0"/>
          <w:sz w:val="27"/>
          <w:szCs w:val="27"/>
          <w:shd w:fill="FFFFFF" w:val="clear"/>
          <w:lang w:val="en-US" w:eastAsia="zh-CN" w:bidi="ar"/>
        </w:rPr>
        <w:t xml:space="preserve">/var/lib/dpkg/lock - open (11: </w:t>
      </w:r>
      <w:r>
        <w:rPr>
          <w:rFonts w:ascii="Arial" w:hAnsi="Arial" w:cs="Arial" w:eastAsia="宋体"/>
          <w:b w:val="false"/>
          <w:i w:val="false"/>
          <w:caps w:val="false"/>
          <w:smallCaps w:val="false"/>
          <w:color w:val="00000A"/>
          <w:spacing w:val="0"/>
          <w:sz w:val="27"/>
          <w:szCs w:val="27"/>
          <w:shd w:fill="FFFFFF" w:val="clear"/>
          <w:lang w:val="en-US" w:eastAsia="zh-CN" w:bidi="ar"/>
        </w:rPr>
        <w:t>资源暂时不可用</w:t>
      </w:r>
      <w:r>
        <w:rPr>
          <w:rFonts w:eastAsia="宋体" w:cs="Arial" w:ascii="Arial" w:hAnsi="Arial"/>
          <w:b w:val="false"/>
          <w:i w:val="false"/>
          <w:caps w:val="false"/>
          <w:smallCaps w:val="false"/>
          <w:color w:val="00000A"/>
          <w:spacing w:val="0"/>
          <w:sz w:val="27"/>
          <w:szCs w:val="27"/>
          <w:shd w:fill="FFFFFF" w:val="clear"/>
          <w:lang w:val="en-US" w:eastAsia="zh-CN" w:bidi="ar"/>
        </w:rPr>
        <w:t>)</w:t>
        <w:br/>
        <w:t xml:space="preserve">    </w:t>
      </w:r>
      <w:r>
        <w:rPr>
          <w:rFonts w:ascii="Arial" w:hAnsi="Arial" w:cs="Arial" w:eastAsia="宋体"/>
          <w:b w:val="false"/>
          <w:i w:val="false"/>
          <w:caps w:val="false"/>
          <w:smallCaps w:val="false"/>
          <w:color w:val="00000A"/>
          <w:spacing w:val="0"/>
          <w:sz w:val="27"/>
          <w:szCs w:val="27"/>
          <w:shd w:fill="FFFFFF" w:val="clear"/>
          <w:lang w:val="en-US" w:eastAsia="zh-CN" w:bidi="ar"/>
        </w:rPr>
        <w:t>无法锁定管理目录</w:t>
      </w:r>
      <w:r>
        <w:rPr>
          <w:rFonts w:eastAsia="宋体" w:cs="Arial" w:ascii="Arial" w:hAnsi="Arial"/>
          <w:b w:val="false"/>
          <w:i w:val="false"/>
          <w:caps w:val="false"/>
          <w:smallCaps w:val="false"/>
          <w:color w:val="00000A"/>
          <w:spacing w:val="0"/>
          <w:sz w:val="27"/>
          <w:szCs w:val="27"/>
          <w:shd w:fill="FFFFFF" w:val="clear"/>
          <w:lang w:val="en-US" w:eastAsia="zh-CN" w:bidi="ar"/>
        </w:rPr>
        <w:t>(/var/lib/dpkg/)</w:t>
      </w:r>
      <w:r>
        <w:rPr>
          <w:rFonts w:ascii="Arial" w:hAnsi="Arial" w:cs="Arial" w:eastAsia="宋体"/>
          <w:b w:val="false"/>
          <w:i w:val="false"/>
          <w:caps w:val="false"/>
          <w:smallCaps w:val="false"/>
          <w:color w:val="00000A"/>
          <w:spacing w:val="0"/>
          <w:sz w:val="27"/>
          <w:szCs w:val="27"/>
          <w:shd w:fill="FFFFFF" w:val="clear"/>
          <w:lang w:val="en-US" w:eastAsia="zh-CN" w:bidi="ar"/>
        </w:rPr>
        <w:t>，是否有其他进程正占用它？</w:t>
      </w:r>
    </w:p>
    <w:p>
      <w:pPr>
        <w:pStyle w:val="Normal"/>
        <w:keepNext/>
        <w:keepLines w:val="false"/>
        <w:widowControl/>
        <w:shd w:val="clear" w:fill="FFFFFF"/>
        <w:spacing w:lineRule="atLeast" w:line="390" w:beforeAutospacing="0" w:before="300" w:afterAutospacing="0" w:after="0"/>
        <w:ind w:left="0" w:right="0" w:hanging="0"/>
        <w:jc w:val="left"/>
        <w:rPr>
          <w:rFonts w:ascii="Arial" w:hAnsi="Arial" w:cs="Arial"/>
          <w:b w:val="false"/>
          <w:b w:val="false"/>
          <w:i w:val="false"/>
          <w:i w:val="false"/>
          <w:caps w:val="false"/>
          <w:smallCaps w:val="false"/>
          <w:color w:val="000000"/>
          <w:spacing w:val="0"/>
          <w:sz w:val="21"/>
          <w:szCs w:val="21"/>
        </w:rPr>
      </w:pPr>
      <w:r>
        <w:rPr>
          <w:rFonts w:ascii="Arial" w:hAnsi="Arial" w:cs="Arial" w:eastAsia="宋体"/>
          <w:b w:val="false"/>
          <w:i w:val="false"/>
          <w:caps w:val="false"/>
          <w:smallCaps w:val="false"/>
          <w:color w:val="00000A"/>
          <w:spacing w:val="0"/>
          <w:sz w:val="27"/>
          <w:szCs w:val="27"/>
          <w:shd w:fill="FFFFFF" w:val="clear"/>
          <w:lang w:val="en-US" w:eastAsia="zh-CN" w:bidi="ar"/>
        </w:rPr>
        <w:t> </w:t>
      </w:r>
    </w:p>
    <w:p>
      <w:pPr>
        <w:pStyle w:val="Normal"/>
        <w:keepNext/>
        <w:keepLines w:val="false"/>
        <w:widowControl/>
        <w:shd w:val="clear" w:fill="FFFFFF"/>
        <w:spacing w:lineRule="atLeast" w:line="390" w:beforeAutospacing="0" w:before="300" w:afterAutospacing="0" w:after="0"/>
        <w:ind w:left="0" w:right="0" w:hanging="0"/>
        <w:jc w:val="left"/>
        <w:rPr>
          <w:rFonts w:ascii="Arial" w:hAnsi="Arial" w:cs="Arial"/>
          <w:b w:val="false"/>
          <w:b w:val="false"/>
          <w:i w:val="false"/>
          <w:i w:val="false"/>
          <w:caps w:val="false"/>
          <w:smallCaps w:val="false"/>
          <w:color w:val="000000"/>
          <w:spacing w:val="0"/>
          <w:sz w:val="21"/>
          <w:szCs w:val="21"/>
        </w:rPr>
      </w:pPr>
      <w:r>
        <w:rPr>
          <w:rFonts w:ascii="Arial" w:hAnsi="Arial" w:cs="Arial" w:eastAsia="宋体"/>
          <w:b w:val="false"/>
          <w:i w:val="false"/>
          <w:caps w:val="false"/>
          <w:smallCaps w:val="false"/>
          <w:color w:val="00000A"/>
          <w:spacing w:val="0"/>
          <w:sz w:val="27"/>
          <w:szCs w:val="27"/>
          <w:shd w:fill="FFFFFF" w:val="clear"/>
          <w:lang w:val="en-US" w:eastAsia="zh-CN" w:bidi="ar"/>
        </w:rPr>
        <w:t>解决办法如下：</w:t>
      </w:r>
      <w:r>
        <w:rPr>
          <w:rFonts w:eastAsia="宋体" w:cs="Arial" w:ascii="Arial" w:hAnsi="Arial"/>
          <w:b w:val="false"/>
          <w:i w:val="false"/>
          <w:caps w:val="false"/>
          <w:smallCaps w:val="false"/>
          <w:color w:val="00000A"/>
          <w:spacing w:val="0"/>
          <w:sz w:val="27"/>
          <w:szCs w:val="27"/>
          <w:shd w:fill="FFFFFF" w:val="clear"/>
          <w:lang w:val="en-US" w:eastAsia="zh-CN" w:bidi="ar"/>
        </w:rPr>
        <w:br/>
        <w:t>1</w:t>
      </w:r>
      <w:r>
        <w:rPr>
          <w:rFonts w:ascii="Arial" w:hAnsi="Arial" w:cs="Arial" w:eastAsia="宋体"/>
          <w:b w:val="false"/>
          <w:i w:val="false"/>
          <w:caps w:val="false"/>
          <w:smallCaps w:val="false"/>
          <w:color w:val="00000A"/>
          <w:spacing w:val="0"/>
          <w:sz w:val="27"/>
          <w:szCs w:val="27"/>
          <w:shd w:fill="FFFFFF" w:val="clear"/>
          <w:lang w:val="en-US" w:eastAsia="zh-CN" w:bidi="ar"/>
        </w:rPr>
        <w:t xml:space="preserve">。终端输入 </w:t>
      </w:r>
      <w:r>
        <w:rPr>
          <w:rFonts w:eastAsia="宋体" w:cs="Arial" w:ascii="Arial" w:hAnsi="Arial"/>
          <w:b w:val="false"/>
          <w:i w:val="false"/>
          <w:caps w:val="false"/>
          <w:smallCaps w:val="false"/>
          <w:color w:val="00000A"/>
          <w:spacing w:val="0"/>
          <w:sz w:val="27"/>
          <w:szCs w:val="27"/>
          <w:shd w:fill="FFFFFF" w:val="clear"/>
          <w:lang w:val="en-US" w:eastAsia="zh-CN" w:bidi="ar"/>
        </w:rPr>
        <w:t xml:space="preserve">ps  aux </w:t>
      </w:r>
      <w:r>
        <w:rPr>
          <w:rFonts w:ascii="Arial" w:hAnsi="Arial" w:cs="Arial" w:eastAsia="宋体"/>
          <w:b w:val="false"/>
          <w:i w:val="false"/>
          <w:caps w:val="false"/>
          <w:smallCaps w:val="false"/>
          <w:color w:val="00000A"/>
          <w:spacing w:val="0"/>
          <w:sz w:val="27"/>
          <w:szCs w:val="27"/>
          <w:shd w:fill="FFFFFF" w:val="clear"/>
          <w:lang w:val="en-US" w:eastAsia="zh-CN" w:bidi="ar"/>
        </w:rPr>
        <w:t>，列出进程。找到含有</w:t>
      </w:r>
      <w:r>
        <w:rPr>
          <w:rFonts w:eastAsia="宋体" w:cs="Arial" w:ascii="Arial" w:hAnsi="Arial"/>
          <w:b w:val="false"/>
          <w:i w:val="false"/>
          <w:caps w:val="false"/>
          <w:smallCaps w:val="false"/>
          <w:color w:val="00000A"/>
          <w:spacing w:val="0"/>
          <w:sz w:val="27"/>
          <w:szCs w:val="27"/>
          <w:shd w:fill="FFFFFF" w:val="clear"/>
          <w:lang w:val="en-US" w:eastAsia="zh-CN" w:bidi="ar"/>
        </w:rPr>
        <w:t>apt-get</w:t>
      </w:r>
      <w:r>
        <w:rPr>
          <w:rFonts w:ascii="Arial" w:hAnsi="Arial" w:cs="Arial" w:eastAsia="宋体"/>
          <w:b w:val="false"/>
          <w:i w:val="false"/>
          <w:caps w:val="false"/>
          <w:smallCaps w:val="false"/>
          <w:color w:val="00000A"/>
          <w:spacing w:val="0"/>
          <w:sz w:val="27"/>
          <w:szCs w:val="27"/>
          <w:shd w:fill="FFFFFF" w:val="clear"/>
          <w:lang w:val="en-US" w:eastAsia="zh-CN" w:bidi="ar"/>
        </w:rPr>
        <w:t>的进程，直接</w:t>
      </w:r>
      <w:r>
        <w:rPr>
          <w:rFonts w:eastAsia="宋体" w:cs="Arial" w:ascii="Arial" w:hAnsi="Arial"/>
          <w:b w:val="false"/>
          <w:i w:val="false"/>
          <w:caps w:val="false"/>
          <w:smallCaps w:val="false"/>
          <w:color w:val="00000A"/>
          <w:spacing w:val="0"/>
          <w:sz w:val="27"/>
          <w:szCs w:val="27"/>
          <w:shd w:fill="FFFFFF" w:val="clear"/>
          <w:lang w:val="en-US" w:eastAsia="zh-CN" w:bidi="ar"/>
        </w:rPr>
        <w:t>sudo kill PID</w:t>
      </w:r>
      <w:r>
        <w:rPr>
          <w:rFonts w:ascii="Arial" w:hAnsi="Arial" w:cs="Arial" w:eastAsia="宋体"/>
          <w:b w:val="false"/>
          <w:i w:val="false"/>
          <w:caps w:val="false"/>
          <w:smallCaps w:val="false"/>
          <w:color w:val="00000A"/>
          <w:spacing w:val="0"/>
          <w:sz w:val="27"/>
          <w:szCs w:val="27"/>
          <w:shd w:fill="FFFFFF" w:val="clear"/>
          <w:lang w:val="en-US" w:eastAsia="zh-CN" w:bidi="ar"/>
        </w:rPr>
        <w:t>。</w:t>
      </w:r>
      <w:r>
        <w:rPr>
          <w:rFonts w:eastAsia="宋体" w:cs="Arial" w:ascii="Arial" w:hAnsi="Arial"/>
          <w:b w:val="false"/>
          <w:i w:val="false"/>
          <w:caps w:val="false"/>
          <w:smallCaps w:val="false"/>
          <w:color w:val="00000A"/>
          <w:spacing w:val="0"/>
          <w:sz w:val="27"/>
          <w:szCs w:val="27"/>
          <w:shd w:fill="FFFFFF" w:val="clear"/>
          <w:lang w:val="en-US" w:eastAsia="zh-CN" w:bidi="ar"/>
        </w:rPr>
        <w:br/>
        <w:br/>
        <w:t>2</w:t>
      </w:r>
      <w:r>
        <w:rPr>
          <w:rFonts w:ascii="Arial" w:hAnsi="Arial" w:cs="Arial" w:eastAsia="宋体"/>
          <w:b w:val="false"/>
          <w:i w:val="false"/>
          <w:caps w:val="false"/>
          <w:smallCaps w:val="false"/>
          <w:color w:val="00000A"/>
          <w:spacing w:val="0"/>
          <w:sz w:val="27"/>
          <w:szCs w:val="27"/>
          <w:shd w:fill="FFFFFF" w:val="clear"/>
          <w:lang w:val="en-US" w:eastAsia="zh-CN" w:bidi="ar"/>
        </w:rPr>
        <w:t>。强制解锁</w:t>
      </w:r>
      <w:r>
        <w:rPr>
          <w:rFonts w:eastAsia="宋体" w:cs="Arial" w:ascii="Arial" w:hAnsi="Arial"/>
          <w:b w:val="false"/>
          <w:i w:val="false"/>
          <w:caps w:val="false"/>
          <w:smallCaps w:val="false"/>
          <w:color w:val="00000A"/>
          <w:spacing w:val="0"/>
          <w:sz w:val="27"/>
          <w:szCs w:val="27"/>
          <w:shd w:fill="FFFFFF" w:val="clear"/>
          <w:lang w:val="en-US" w:eastAsia="zh-CN" w:bidi="ar"/>
        </w:rPr>
        <w:t>,</w:t>
      </w:r>
      <w:r>
        <w:rPr>
          <w:rFonts w:ascii="Arial" w:hAnsi="Arial" w:cs="Arial" w:eastAsia="宋体"/>
          <w:b w:val="false"/>
          <w:i w:val="false"/>
          <w:caps w:val="false"/>
          <w:smallCaps w:val="false"/>
          <w:color w:val="00000A"/>
          <w:spacing w:val="0"/>
          <w:sz w:val="27"/>
          <w:szCs w:val="27"/>
          <w:shd w:fill="FFFFFF" w:val="clear"/>
          <w:lang w:val="en-US" w:eastAsia="zh-CN" w:bidi="ar"/>
        </w:rPr>
        <w:t>命令</w:t>
      </w:r>
      <w:r>
        <w:rPr>
          <w:rFonts w:eastAsia="宋体" w:cs="Arial" w:ascii="Arial" w:hAnsi="Arial"/>
          <w:b w:val="false"/>
          <w:i w:val="false"/>
          <w:caps w:val="false"/>
          <w:smallCaps w:val="false"/>
          <w:color w:val="00000A"/>
          <w:spacing w:val="0"/>
          <w:sz w:val="27"/>
          <w:szCs w:val="27"/>
          <w:shd w:fill="FFFFFF" w:val="clear"/>
          <w:lang w:val="en-US" w:eastAsia="zh-CN" w:bidi="ar"/>
        </w:rPr>
        <w:br/>
        <w:t>sudo rm /var/cache/apt/archives/lock</w:t>
        <w:br/>
        <w:t>sudo rm /var/lib/dpkg/lock</w:t>
      </w:r>
    </w:p>
    <w:p>
      <w:pPr>
        <w:pStyle w:val="Normal"/>
        <w:rPr>
          <w:lang w:val="en-US" w:eastAsia="zh-CN"/>
        </w:rPr>
      </w:pPr>
      <w:r>
        <w:rPr>
          <w:lang w:val="en-US" w:eastAsia="zh-CN"/>
        </w:rPr>
      </w:r>
    </w:p>
    <w:p>
      <w:pPr>
        <w:pStyle w:val="Normal"/>
        <w:rPr>
          <w:lang w:val="en-US" w:eastAsia="zh-CN"/>
        </w:rPr>
      </w:pPr>
      <w:r>
        <w:rPr>
          <w:lang w:val="en-US" w:eastAsia="zh-CN"/>
        </w:rPr>
        <w:t>vim</w:t>
      </w:r>
      <w:r>
        <w:rPr>
          <w:lang w:val="en-US" w:eastAsia="zh-CN"/>
        </w:rPr>
        <w:t>复制字符串</w:t>
      </w:r>
    </w:p>
    <w:p>
      <w:pPr>
        <w:pStyle w:val="Normal"/>
        <w:rPr>
          <w:lang w:val="en-US" w:eastAsia="zh-CN"/>
        </w:rPr>
      </w:pPr>
      <w:r>
        <w:rPr>
          <w:lang w:val="en-US" w:eastAsia="zh-CN"/>
        </w:rPr>
        <w:t>vim</w:t>
      </w:r>
      <w:r>
        <w:rPr>
          <w:lang w:val="en-US" w:eastAsia="zh-CN"/>
        </w:rPr>
        <w:t>删除相关快捷键</w:t>
      </w:r>
    </w:p>
    <w:p>
      <w:pPr>
        <w:pStyle w:val="Normal"/>
        <w:rPr>
          <w:lang w:val="en-US" w:eastAsia="zh-CN"/>
        </w:rPr>
      </w:pPr>
      <w:r>
        <w:rPr>
          <w:lang w:val="en-US" w:eastAsia="zh-CN"/>
        </w:rPr>
        <w:t xml:space="preserve"> </w:t>
      </w:r>
      <w:r>
        <w:rPr>
          <w:lang w:val="en-US" w:eastAsia="zh-CN"/>
        </w:rPr>
        <w:t xml:space="preserve">vim </w:t>
      </w:r>
      <w:r>
        <w:rPr>
          <w:lang w:val="en-US" w:eastAsia="zh-CN"/>
        </w:rPr>
        <w:t>多行复制、移动 命令</w:t>
      </w:r>
    </w:p>
    <w:p>
      <w:pPr>
        <w:pStyle w:val="Normal"/>
        <w:rPr>
          <w:lang w:val="en-US" w:eastAsia="zh-CN"/>
        </w:rPr>
      </w:pPr>
      <w:r>
        <w:rPr>
          <w:lang w:val="en-US" w:eastAsia="zh-CN"/>
        </w:rPr>
        <w:t>2012-10-30 10:52 4854</w:t>
      </w:r>
      <w:r>
        <w:rPr>
          <w:lang w:val="en-US" w:eastAsia="zh-CN"/>
        </w:rPr>
        <w:t>人阅读 评论</w:t>
      </w:r>
      <w:r>
        <w:rPr>
          <w:lang w:val="en-US" w:eastAsia="zh-CN"/>
        </w:rPr>
        <w:t xml:space="preserve">(0) </w:t>
      </w:r>
      <w:r>
        <w:rPr>
          <w:lang w:val="en-US" w:eastAsia="zh-CN"/>
        </w:rPr>
        <w:t>收藏 举报</w:t>
      </w:r>
    </w:p>
    <w:p>
      <w:pPr>
        <w:pStyle w:val="Normal"/>
        <w:rPr>
          <w:lang w:val="en-US" w:eastAsia="zh-CN"/>
        </w:rPr>
      </w:pPr>
      <w:r>
        <w:rPr>
          <w:lang w:val="en-US" w:eastAsia="zh-CN"/>
        </w:rPr>
        <w:t xml:space="preserve"> </w:t>
      </w:r>
      <w:r>
        <w:rPr>
          <w:lang w:val="en-US" w:eastAsia="zh-CN"/>
        </w:rPr>
        <w:t xml:space="preserve">分类： </w:t>
      </w:r>
      <w:r>
        <w:rPr>
          <w:lang w:val="en-US" w:eastAsia="zh-CN"/>
        </w:rPr>
        <w:t>Linux</w:t>
      </w:r>
      <w:r>
        <w:rPr>
          <w:lang w:val="en-US" w:eastAsia="zh-CN"/>
        </w:rPr>
        <w:t>（</w:t>
      </w:r>
      <w:r>
        <w:rPr>
          <w:lang w:val="en-US" w:eastAsia="zh-CN"/>
        </w:rPr>
        <w:t>8</w:t>
      </w:r>
      <w:r>
        <w:rPr>
          <w:lang w:val="en-US" w:eastAsia="zh-CN"/>
        </w:rPr>
        <w:t xml:space="preserve">）  </w:t>
      </w:r>
    </w:p>
    <w:p>
      <w:pPr>
        <w:pStyle w:val="Normal"/>
        <w:rPr>
          <w:lang w:val="en-US" w:eastAsia="zh-CN"/>
        </w:rPr>
      </w:pPr>
      <w:r>
        <w:rPr>
          <w:lang w:val="en-US" w:eastAsia="zh-CN"/>
        </w:rPr>
        <w:t>版权声明：本文为博主原创文章，未经博主允许不得转载。</w:t>
      </w:r>
    </w:p>
    <w:p>
      <w:pPr>
        <w:pStyle w:val="Normal"/>
        <w:rPr>
          <w:lang w:val="en-US" w:eastAsia="zh-CN"/>
        </w:rPr>
      </w:pPr>
      <w:r>
        <w:rPr>
          <w:lang w:val="en-US" w:eastAsia="zh-CN"/>
        </w:rPr>
      </w:r>
    </w:p>
    <w:p>
      <w:pPr>
        <w:pStyle w:val="Normal"/>
        <w:rPr>
          <w:lang w:val="en-US" w:eastAsia="zh-CN"/>
        </w:rPr>
      </w:pPr>
      <w:r>
        <w:rPr>
          <w:lang w:val="en-US" w:eastAsia="zh-CN"/>
        </w:rPr>
        <w:t>在</w:t>
      </w:r>
      <w:r>
        <w:rPr>
          <w:lang w:val="en-US" w:eastAsia="zh-CN"/>
        </w:rPr>
        <w:t>VIM</w:t>
      </w:r>
      <w:r>
        <w:rPr>
          <w:lang w:val="en-US" w:eastAsia="zh-CN"/>
        </w:rPr>
        <w:t>中 用正则表达式 批量移动、复制和删除文本：</w:t>
      </w:r>
    </w:p>
    <w:p>
      <w:pPr>
        <w:pStyle w:val="Normal"/>
        <w:rPr>
          <w:lang w:val="en-US" w:eastAsia="zh-CN"/>
        </w:rPr>
      </w:pPr>
      <w:r>
        <w:rPr>
          <w:lang w:val="en-US" w:eastAsia="zh-CN"/>
        </w:rPr>
        <w:t xml:space="preserve">:n1,n2 m n3     </w:t>
      </w:r>
      <w:r>
        <w:rPr>
          <w:lang w:val="en-US" w:eastAsia="zh-CN"/>
        </w:rPr>
        <w:t>移动</w:t>
      </w:r>
      <w:r>
        <w:rPr>
          <w:lang w:val="en-US" w:eastAsia="zh-CN"/>
        </w:rPr>
        <w:t>n1-n2</w:t>
      </w:r>
      <w:r>
        <w:rPr>
          <w:lang w:val="en-US" w:eastAsia="zh-CN"/>
        </w:rPr>
        <w:t>行</w:t>
      </w:r>
      <w:r>
        <w:rPr>
          <w:lang w:val="en-US" w:eastAsia="zh-CN"/>
        </w:rPr>
        <w:t>(</w:t>
      </w:r>
      <w:r>
        <w:rPr>
          <w:lang w:val="en-US" w:eastAsia="zh-CN"/>
        </w:rPr>
        <w:t>包括</w:t>
      </w:r>
      <w:r>
        <w:rPr>
          <w:lang w:val="en-US" w:eastAsia="zh-CN"/>
        </w:rPr>
        <w:t>n1,n2)</w:t>
      </w:r>
      <w:r>
        <w:rPr>
          <w:lang w:val="en-US" w:eastAsia="zh-CN"/>
        </w:rPr>
        <w:t>到</w:t>
      </w:r>
      <w:r>
        <w:rPr>
          <w:lang w:val="en-US" w:eastAsia="zh-CN"/>
        </w:rPr>
        <w:t>n3</w:t>
      </w:r>
      <w:r>
        <w:rPr>
          <w:lang w:val="en-US" w:eastAsia="zh-CN"/>
        </w:rPr>
        <w:t>行之下；</w:t>
      </w:r>
    </w:p>
    <w:p>
      <w:pPr>
        <w:pStyle w:val="Normal"/>
        <w:rPr>
          <w:lang w:val="en-US" w:eastAsia="zh-CN"/>
        </w:rPr>
      </w:pPr>
      <w:r>
        <w:rPr>
          <w:lang w:val="en-US" w:eastAsia="zh-CN"/>
        </w:rPr>
        <w:t xml:space="preserve">:n1,n2 co n3    </w:t>
      </w:r>
      <w:r>
        <w:rPr>
          <w:lang w:val="en-US" w:eastAsia="zh-CN"/>
        </w:rPr>
        <w:t>复制</w:t>
      </w:r>
      <w:r>
        <w:rPr>
          <w:lang w:val="en-US" w:eastAsia="zh-CN"/>
        </w:rPr>
        <w:t>n1-n2</w:t>
      </w:r>
      <w:r>
        <w:rPr>
          <w:lang w:val="en-US" w:eastAsia="zh-CN"/>
        </w:rPr>
        <w:t>行</w:t>
      </w:r>
      <w:r>
        <w:rPr>
          <w:lang w:val="en-US" w:eastAsia="zh-CN"/>
        </w:rPr>
        <w:t>(</w:t>
      </w:r>
      <w:r>
        <w:rPr>
          <w:lang w:val="en-US" w:eastAsia="zh-CN"/>
        </w:rPr>
        <w:t>包括</w:t>
      </w:r>
      <w:r>
        <w:rPr>
          <w:lang w:val="en-US" w:eastAsia="zh-CN"/>
        </w:rPr>
        <w:t>n1,n2)</w:t>
      </w:r>
      <w:r>
        <w:rPr>
          <w:lang w:val="en-US" w:eastAsia="zh-CN"/>
        </w:rPr>
        <w:t>到</w:t>
      </w:r>
      <w:r>
        <w:rPr>
          <w:lang w:val="en-US" w:eastAsia="zh-CN"/>
        </w:rPr>
        <w:t>n3</w:t>
      </w:r>
      <w:r>
        <w:rPr>
          <w:lang w:val="en-US" w:eastAsia="zh-CN"/>
        </w:rPr>
        <w:t>行之下；</w:t>
      </w:r>
    </w:p>
    <w:p>
      <w:pPr>
        <w:pStyle w:val="Normal"/>
        <w:rPr>
          <w:lang w:val="en-US" w:eastAsia="zh-CN"/>
        </w:rPr>
      </w:pPr>
      <w:r>
        <w:rPr>
          <w:lang w:val="en-US" w:eastAsia="zh-CN"/>
        </w:rPr>
        <w:t xml:space="preserve">:n1,n2 d        </w:t>
      </w:r>
      <w:r>
        <w:rPr>
          <w:lang w:val="en-US" w:eastAsia="zh-CN"/>
        </w:rPr>
        <w:t>删除</w:t>
      </w:r>
      <w:r>
        <w:rPr>
          <w:lang w:val="en-US" w:eastAsia="zh-CN"/>
        </w:rPr>
        <w:t>n1-n2</w:t>
      </w:r>
      <w:r>
        <w:rPr>
          <w:lang w:val="en-US" w:eastAsia="zh-CN"/>
        </w:rPr>
        <w:t>行</w:t>
      </w:r>
      <w:r>
        <w:rPr>
          <w:lang w:val="en-US" w:eastAsia="zh-CN"/>
        </w:rPr>
        <w:t>(</w:t>
      </w:r>
      <w:r>
        <w:rPr>
          <w:lang w:val="en-US" w:eastAsia="zh-CN"/>
        </w:rPr>
        <w:t>包括</w:t>
      </w:r>
      <w:r>
        <w:rPr>
          <w:lang w:val="en-US" w:eastAsia="zh-CN"/>
        </w:rPr>
        <w:t>n1,n2)</w:t>
      </w:r>
      <w:r>
        <w:rPr>
          <w:lang w:val="en-US" w:eastAsia="zh-CN"/>
        </w:rPr>
        <w:t>行；</w:t>
      </w:r>
    </w:p>
    <w:p>
      <w:pPr>
        <w:pStyle w:val="Normal"/>
        <w:rPr>
          <w:lang w:val="en-US" w:eastAsia="zh-CN"/>
        </w:rPr>
      </w:pPr>
      <w:r>
        <w:rPr>
          <w:lang w:val="en-US" w:eastAsia="zh-CN"/>
        </w:rPr>
      </w:r>
    </w:p>
    <w:p>
      <w:pPr>
        <w:pStyle w:val="Normal"/>
        <w:rPr>
          <w:lang w:val="en-US" w:eastAsia="zh-CN"/>
        </w:rPr>
      </w:pPr>
      <w:r>
        <w:rPr>
          <w:lang w:val="en-US" w:eastAsia="zh-CN"/>
        </w:rPr>
        <w:t>vim</w:t>
      </w:r>
      <w:r>
        <w:rPr>
          <w:lang w:val="en-US" w:eastAsia="zh-CN"/>
        </w:rPr>
        <w:t xml:space="preserve">删除文本的命令 </w:t>
      </w:r>
      <w:r>
        <w:rPr>
          <w:lang w:val="en-US" w:eastAsia="zh-CN"/>
        </w:rPr>
        <w:t>(2010-02-02 10:45:08)</w:t>
      </w:r>
      <w:r>
        <w:rPr>
          <w:lang w:val="en-US" w:eastAsia="zh-CN"/>
        </w:rPr>
        <w:t>转载▼</w:t>
      </w:r>
    </w:p>
    <w:p>
      <w:pPr>
        <w:pStyle w:val="Normal"/>
        <w:rPr>
          <w:lang w:val="en-US" w:eastAsia="zh-CN"/>
        </w:rPr>
      </w:pPr>
      <w:r>
        <w:rPr>
          <w:lang w:val="en-US" w:eastAsia="zh-CN"/>
        </w:rPr>
        <w:t xml:space="preserve">标签： </w:t>
      </w:r>
      <w:r>
        <w:rPr>
          <w:lang w:val="en-US" w:eastAsia="zh-CN"/>
        </w:rPr>
        <w:t xml:space="preserve">vi vim </w:t>
      </w:r>
      <w:r>
        <w:rPr>
          <w:lang w:val="en-US" w:eastAsia="zh-CN"/>
        </w:rPr>
        <w:t xml:space="preserve">删除命令 </w:t>
      </w:r>
      <w:r>
        <w:rPr>
          <w:lang w:val="en-US" w:eastAsia="zh-CN"/>
        </w:rPr>
        <w:t>it</w:t>
        <w:tab/>
      </w:r>
      <w:r>
        <w:rPr>
          <w:lang w:val="en-US" w:eastAsia="zh-CN"/>
        </w:rPr>
        <w:t xml:space="preserve">分类： </w:t>
      </w:r>
      <w:r>
        <w:rPr>
          <w:lang w:val="en-US" w:eastAsia="zh-CN"/>
        </w:rPr>
        <w:t>Linux</w:t>
      </w:r>
    </w:p>
    <w:p>
      <w:pPr>
        <w:pStyle w:val="Normal"/>
        <w:rPr>
          <w:lang w:val="en-US" w:eastAsia="zh-CN"/>
        </w:rPr>
      </w:pPr>
      <w:r>
        <w:rPr>
          <w:lang w:val="en-US" w:eastAsia="zh-CN"/>
        </w:rPr>
        <w:t>vim</w:t>
      </w:r>
      <w:r>
        <w:rPr>
          <w:lang w:val="en-US" w:eastAsia="zh-CN"/>
        </w:rPr>
        <w:t>删除文本的命令</w:t>
      </w:r>
    </w:p>
    <w:p>
      <w:pPr>
        <w:pStyle w:val="Normal"/>
        <w:rPr>
          <w:lang w:val="en-US" w:eastAsia="zh-CN"/>
        </w:rPr>
      </w:pPr>
      <w:r>
        <w:rPr>
          <w:lang w:val="en-US" w:eastAsia="zh-CN"/>
        </w:rPr>
        <w:t xml:space="preserve">x    </w:t>
      </w:r>
      <w:r>
        <w:rPr>
          <w:lang w:val="en-US" w:eastAsia="zh-CN"/>
        </w:rPr>
        <w:t>删除光标下的字符</w:t>
      </w:r>
      <w:r>
        <w:rPr>
          <w:lang w:val="en-US" w:eastAsia="zh-CN"/>
        </w:rPr>
        <w:t xml:space="preserve">("dl" </w:t>
      </w:r>
      <w:r>
        <w:rPr>
          <w:lang w:val="en-US" w:eastAsia="zh-CN"/>
        </w:rPr>
        <w:t>的缩写</w:t>
      </w:r>
      <w:r>
        <w:rPr>
          <w:lang w:val="en-US" w:eastAsia="zh-CN"/>
        </w:rPr>
        <w:t>)</w:t>
      </w:r>
    </w:p>
    <w:p>
      <w:pPr>
        <w:pStyle w:val="Normal"/>
        <w:rPr>
          <w:lang w:val="en-US" w:eastAsia="zh-CN"/>
        </w:rPr>
      </w:pPr>
      <w:r>
        <w:rPr>
          <w:lang w:val="en-US" w:eastAsia="zh-CN"/>
        </w:rPr>
        <w:t xml:space="preserve">X    </w:t>
      </w:r>
      <w:r>
        <w:rPr>
          <w:lang w:val="en-US" w:eastAsia="zh-CN"/>
        </w:rPr>
        <w:t xml:space="preserve">删除光标前的字符 </w:t>
      </w:r>
      <w:r>
        <w:rPr>
          <w:lang w:val="en-US" w:eastAsia="zh-CN"/>
        </w:rPr>
        <w:t xml:space="preserve">("dh" </w:t>
      </w:r>
      <w:r>
        <w:rPr>
          <w:lang w:val="en-US" w:eastAsia="zh-CN"/>
        </w:rPr>
        <w:t>的缩写</w:t>
      </w:r>
      <w:r>
        <w:rPr>
          <w:lang w:val="en-US" w:eastAsia="zh-CN"/>
        </w:rPr>
        <w:t>)</w:t>
      </w:r>
    </w:p>
    <w:p>
      <w:pPr>
        <w:pStyle w:val="Normal"/>
        <w:rPr>
          <w:lang w:val="en-US" w:eastAsia="zh-CN"/>
        </w:rPr>
      </w:pPr>
      <w:r>
        <w:rPr>
          <w:lang w:val="en-US" w:eastAsia="zh-CN"/>
        </w:rPr>
        <w:t xml:space="preserve">D    </w:t>
      </w:r>
      <w:r>
        <w:rPr>
          <w:lang w:val="en-US" w:eastAsia="zh-CN"/>
        </w:rPr>
        <w:t xml:space="preserve">从当前位置删除到行尾 </w:t>
      </w:r>
      <w:r>
        <w:rPr>
          <w:lang w:val="en-US" w:eastAsia="zh-CN"/>
        </w:rPr>
        <w:t xml:space="preserve">("d$" </w:t>
      </w:r>
      <w:r>
        <w:rPr>
          <w:lang w:val="en-US" w:eastAsia="zh-CN"/>
        </w:rPr>
        <w:t>的缩写</w:t>
      </w:r>
      <w:r>
        <w:rPr>
          <w:lang w:val="en-US" w:eastAsia="zh-CN"/>
        </w:rPr>
        <w:t>)</w:t>
      </w:r>
    </w:p>
    <w:p>
      <w:pPr>
        <w:pStyle w:val="Normal"/>
        <w:rPr>
          <w:lang w:val="en-US" w:eastAsia="zh-CN"/>
        </w:rPr>
      </w:pPr>
      <w:r>
        <w:rPr>
          <w:lang w:val="en-US" w:eastAsia="zh-CN"/>
        </w:rPr>
        <w:t xml:space="preserve">dw    </w:t>
      </w:r>
      <w:r>
        <w:rPr>
          <w:lang w:val="en-US" w:eastAsia="zh-CN"/>
        </w:rPr>
        <w:t>从当前位置删除到下一个单词开头</w:t>
      </w:r>
    </w:p>
    <w:p>
      <w:pPr>
        <w:pStyle w:val="Normal"/>
        <w:rPr>
          <w:lang w:val="en-US" w:eastAsia="zh-CN"/>
        </w:rPr>
      </w:pPr>
      <w:r>
        <w:rPr>
          <w:lang w:val="en-US" w:eastAsia="zh-CN"/>
        </w:rPr>
        <w:t xml:space="preserve">db    </w:t>
      </w:r>
      <w:r>
        <w:rPr>
          <w:lang w:val="en-US" w:eastAsia="zh-CN"/>
        </w:rPr>
        <w:t>从当前位置删除到前一个单词的开头</w:t>
      </w:r>
    </w:p>
    <w:p>
      <w:pPr>
        <w:pStyle w:val="Normal"/>
        <w:rPr>
          <w:lang w:val="en-US" w:eastAsia="zh-CN"/>
        </w:rPr>
      </w:pPr>
      <w:r>
        <w:rPr>
          <w:lang w:val="en-US" w:eastAsia="zh-CN"/>
        </w:rPr>
        <w:t xml:space="preserve">diw    </w:t>
      </w:r>
      <w:r>
        <w:rPr>
          <w:lang w:val="en-US" w:eastAsia="zh-CN"/>
        </w:rPr>
        <w:t xml:space="preserve">删除光标上的单词 </w:t>
      </w:r>
      <w:r>
        <w:rPr>
          <w:lang w:val="en-US" w:eastAsia="zh-CN"/>
        </w:rPr>
        <w:t>(</w:t>
      </w:r>
      <w:r>
        <w:rPr>
          <w:lang w:val="en-US" w:eastAsia="zh-CN"/>
        </w:rPr>
        <w:t>不包括空白字符</w:t>
      </w:r>
      <w:r>
        <w:rPr>
          <w:lang w:val="en-US" w:eastAsia="zh-CN"/>
        </w:rPr>
        <w:t>)</w:t>
      </w:r>
    </w:p>
    <w:p>
      <w:pPr>
        <w:pStyle w:val="Normal"/>
        <w:rPr>
          <w:lang w:val="en-US" w:eastAsia="zh-CN"/>
        </w:rPr>
      </w:pPr>
      <w:r>
        <w:rPr>
          <w:lang w:val="en-US" w:eastAsia="zh-CN"/>
        </w:rPr>
        <w:t xml:space="preserve">daw    </w:t>
      </w:r>
      <w:r>
        <w:rPr>
          <w:lang w:val="en-US" w:eastAsia="zh-CN"/>
        </w:rPr>
        <w:t xml:space="preserve">删除光标上的单词 </w:t>
      </w:r>
      <w:r>
        <w:rPr>
          <w:lang w:val="en-US" w:eastAsia="zh-CN"/>
        </w:rPr>
        <w:t>(</w:t>
      </w:r>
      <w:r>
        <w:rPr>
          <w:lang w:val="en-US" w:eastAsia="zh-CN"/>
        </w:rPr>
        <w:t>包括空白字符</w:t>
      </w:r>
      <w:r>
        <w:rPr>
          <w:lang w:val="en-US" w:eastAsia="zh-CN"/>
        </w:rPr>
        <w:t>)</w:t>
      </w:r>
    </w:p>
    <w:p>
      <w:pPr>
        <w:pStyle w:val="Normal"/>
        <w:rPr>
          <w:lang w:val="en-US" w:eastAsia="zh-CN"/>
        </w:rPr>
      </w:pPr>
      <w:r>
        <w:rPr>
          <w:lang w:val="en-US" w:eastAsia="zh-CN"/>
        </w:rPr>
        <w:t xml:space="preserve">dG    </w:t>
      </w:r>
      <w:r>
        <w:rPr>
          <w:lang w:val="en-US" w:eastAsia="zh-CN"/>
        </w:rPr>
        <w:t>删除到文件末</w:t>
      </w:r>
    </w:p>
    <w:p>
      <w:pPr>
        <w:pStyle w:val="Normal"/>
        <w:rPr>
          <w:lang w:val="en-US" w:eastAsia="zh-CN"/>
        </w:rPr>
      </w:pPr>
      <w:r>
        <w:rPr>
          <w:lang w:val="en-US" w:eastAsia="zh-CN"/>
        </w:rPr>
        <w:t xml:space="preserve">dgg    </w:t>
      </w:r>
      <w:r>
        <w:rPr>
          <w:lang w:val="en-US" w:eastAsia="zh-CN"/>
        </w:rPr>
        <w:t>删除到文件首</w:t>
      </w:r>
    </w:p>
    <w:p>
      <w:pPr>
        <w:pStyle w:val="Normal"/>
        <w:rPr>
          <w:lang w:val="en-US" w:eastAsia="zh-CN"/>
        </w:rPr>
      </w:pPr>
      <w:r>
        <w:rPr>
          <w:lang w:val="en-US" w:eastAsia="zh-CN"/>
        </w:rPr>
      </w:r>
    </w:p>
    <w:p>
      <w:pPr>
        <w:pStyle w:val="Normal"/>
        <w:rPr>
          <w:lang w:val="en-US" w:eastAsia="zh-CN"/>
        </w:rPr>
      </w:pPr>
      <w:r>
        <w:rPr>
          <w:lang w:val="en-US" w:eastAsia="zh-CN"/>
        </w:rPr>
      </w:r>
    </w:p>
    <w:p>
      <w:pPr>
        <w:pStyle w:val="Normal"/>
        <w:rPr>
          <w:lang w:val="en-US" w:eastAsia="zh-CN"/>
        </w:rPr>
      </w:pPr>
      <w:r>
        <w:rPr>
          <w:lang w:val="en-US" w:eastAsia="zh-CN"/>
        </w:rPr>
        <w:t xml:space="preserve">"dl"    </w:t>
      </w:r>
      <w:r>
        <w:rPr>
          <w:lang w:val="en-US" w:eastAsia="zh-CN"/>
        </w:rPr>
        <w:t xml:space="preserve">删除字符 </w:t>
      </w:r>
      <w:r>
        <w:rPr>
          <w:lang w:val="en-US" w:eastAsia="zh-CN"/>
        </w:rPr>
        <w:t>(</w:t>
      </w:r>
      <w:r>
        <w:rPr>
          <w:lang w:val="en-US" w:eastAsia="zh-CN"/>
        </w:rPr>
        <w:t>缩写</w:t>
      </w:r>
      <w:r>
        <w:rPr>
          <w:lang w:val="en-US" w:eastAsia="zh-CN"/>
        </w:rPr>
        <w:t>: "x")            |dl|</w:t>
      </w:r>
    </w:p>
    <w:p>
      <w:pPr>
        <w:pStyle w:val="Normal"/>
        <w:rPr>
          <w:lang w:val="en-US" w:eastAsia="zh-CN"/>
        </w:rPr>
      </w:pPr>
      <w:r>
        <w:rPr>
          <w:lang w:val="en-US" w:eastAsia="zh-CN"/>
        </w:rPr>
        <w:t xml:space="preserve">"diw"    </w:t>
      </w:r>
      <w:r>
        <w:rPr>
          <w:lang w:val="en-US" w:eastAsia="zh-CN"/>
        </w:rPr>
        <w:t xml:space="preserve">删除内含单词                </w:t>
      </w:r>
      <w:r>
        <w:rPr>
          <w:lang w:val="en-US" w:eastAsia="zh-CN"/>
        </w:rPr>
        <w:t>*diw*</w:t>
      </w:r>
    </w:p>
    <w:p>
      <w:pPr>
        <w:pStyle w:val="Normal"/>
        <w:rPr>
          <w:lang w:val="en-US" w:eastAsia="zh-CN"/>
        </w:rPr>
      </w:pPr>
      <w:r>
        <w:rPr>
          <w:lang w:val="en-US" w:eastAsia="zh-CN"/>
        </w:rPr>
        <w:t xml:space="preserve">"daw"    </w:t>
      </w:r>
      <w:r>
        <w:rPr>
          <w:lang w:val="en-US" w:eastAsia="zh-CN"/>
        </w:rPr>
        <w:t xml:space="preserve">删除一个单词                </w:t>
      </w:r>
      <w:r>
        <w:rPr>
          <w:lang w:val="en-US" w:eastAsia="zh-CN"/>
        </w:rPr>
        <w:t>*daw*</w:t>
      </w:r>
    </w:p>
    <w:p>
      <w:pPr>
        <w:pStyle w:val="Normal"/>
        <w:rPr>
          <w:lang w:val="en-US" w:eastAsia="zh-CN"/>
        </w:rPr>
      </w:pPr>
      <w:r>
        <w:rPr>
          <w:lang w:val="en-US" w:eastAsia="zh-CN"/>
        </w:rPr>
        <w:t xml:space="preserve">"diW"    </w:t>
      </w:r>
      <w:r>
        <w:rPr>
          <w:lang w:val="en-US" w:eastAsia="zh-CN"/>
        </w:rPr>
        <w:t xml:space="preserve">删除内含字串 </w:t>
      </w:r>
      <w:r>
        <w:rPr>
          <w:lang w:val="en-US" w:eastAsia="zh-CN"/>
        </w:rPr>
        <w:t>(</w:t>
      </w:r>
      <w:r>
        <w:rPr>
          <w:lang w:val="en-US" w:eastAsia="zh-CN"/>
        </w:rPr>
        <w:t xml:space="preserve">见 </w:t>
      </w:r>
      <w:r>
        <w:rPr>
          <w:lang w:val="en-US" w:eastAsia="zh-CN"/>
        </w:rPr>
        <w:t>|WORD|)        *diW*</w:t>
      </w:r>
    </w:p>
    <w:p>
      <w:pPr>
        <w:pStyle w:val="Normal"/>
        <w:rPr>
          <w:lang w:val="en-US" w:eastAsia="zh-CN"/>
        </w:rPr>
      </w:pPr>
      <w:r>
        <w:rPr>
          <w:lang w:val="en-US" w:eastAsia="zh-CN"/>
        </w:rPr>
        <w:t xml:space="preserve">"daW"    </w:t>
      </w:r>
      <w:r>
        <w:rPr>
          <w:lang w:val="en-US" w:eastAsia="zh-CN"/>
        </w:rPr>
        <w:t xml:space="preserve">删除一个字串 </w:t>
      </w:r>
      <w:r>
        <w:rPr>
          <w:lang w:val="en-US" w:eastAsia="zh-CN"/>
        </w:rPr>
        <w:t>(</w:t>
      </w:r>
      <w:r>
        <w:rPr>
          <w:lang w:val="en-US" w:eastAsia="zh-CN"/>
        </w:rPr>
        <w:t xml:space="preserve">见 </w:t>
      </w:r>
      <w:r>
        <w:rPr>
          <w:lang w:val="en-US" w:eastAsia="zh-CN"/>
        </w:rPr>
        <w:t>|WORD|)        *daW*</w:t>
      </w:r>
    </w:p>
    <w:p>
      <w:pPr>
        <w:pStyle w:val="Normal"/>
        <w:rPr>
          <w:lang w:val="en-US" w:eastAsia="zh-CN"/>
        </w:rPr>
      </w:pPr>
      <w:r>
        <w:rPr>
          <w:lang w:val="en-US" w:eastAsia="zh-CN"/>
        </w:rPr>
        <w:t xml:space="preserve">"dd"    </w:t>
      </w:r>
      <w:r>
        <w:rPr>
          <w:lang w:val="en-US" w:eastAsia="zh-CN"/>
        </w:rPr>
        <w:t xml:space="preserve">删除一行                </w:t>
      </w:r>
      <w:r>
        <w:rPr>
          <w:lang w:val="en-US" w:eastAsia="zh-CN"/>
        </w:rPr>
        <w:t>|dd|</w:t>
      </w:r>
    </w:p>
    <w:p>
      <w:pPr>
        <w:pStyle w:val="Normal"/>
        <w:rPr>
          <w:lang w:val="en-US" w:eastAsia="zh-CN"/>
        </w:rPr>
      </w:pPr>
      <w:r>
        <w:rPr>
          <w:lang w:val="en-US" w:eastAsia="zh-CN"/>
        </w:rPr>
        <w:t xml:space="preserve">"dis"    </w:t>
      </w:r>
      <w:r>
        <w:rPr>
          <w:lang w:val="en-US" w:eastAsia="zh-CN"/>
        </w:rPr>
        <w:t xml:space="preserve">删除内含句子                </w:t>
      </w:r>
      <w:r>
        <w:rPr>
          <w:lang w:val="en-US" w:eastAsia="zh-CN"/>
        </w:rPr>
        <w:t>*dis*</w:t>
      </w:r>
    </w:p>
    <w:p>
      <w:pPr>
        <w:pStyle w:val="Normal"/>
        <w:rPr>
          <w:lang w:val="en-US" w:eastAsia="zh-CN"/>
        </w:rPr>
      </w:pPr>
      <w:r>
        <w:rPr>
          <w:lang w:val="en-US" w:eastAsia="zh-CN"/>
        </w:rPr>
        <w:t xml:space="preserve">"das"    </w:t>
      </w:r>
      <w:r>
        <w:rPr>
          <w:lang w:val="en-US" w:eastAsia="zh-CN"/>
        </w:rPr>
        <w:t xml:space="preserve">删除一个句子                </w:t>
      </w:r>
      <w:r>
        <w:rPr>
          <w:lang w:val="en-US" w:eastAsia="zh-CN"/>
        </w:rPr>
        <w:t>*das*</w:t>
      </w:r>
    </w:p>
    <w:p>
      <w:pPr>
        <w:pStyle w:val="Normal"/>
        <w:rPr>
          <w:lang w:val="en-US" w:eastAsia="zh-CN"/>
        </w:rPr>
      </w:pPr>
      <w:r>
        <w:rPr>
          <w:lang w:val="en-US" w:eastAsia="zh-CN"/>
        </w:rPr>
        <w:t xml:space="preserve">"dib"    </w:t>
      </w:r>
      <w:r>
        <w:rPr>
          <w:lang w:val="en-US" w:eastAsia="zh-CN"/>
        </w:rPr>
        <w:t xml:space="preserve">删除内含 </w:t>
      </w:r>
      <w:r>
        <w:rPr>
          <w:lang w:val="en-US" w:eastAsia="zh-CN"/>
        </w:rPr>
        <w:t xml:space="preserve">'(' ')' </w:t>
      </w:r>
      <w:r>
        <w:rPr>
          <w:lang w:val="en-US" w:eastAsia="zh-CN"/>
        </w:rPr>
        <w:t xml:space="preserve">块            </w:t>
      </w:r>
      <w:r>
        <w:rPr>
          <w:lang w:val="en-US" w:eastAsia="zh-CN"/>
        </w:rPr>
        <w:t>*dib*</w:t>
      </w:r>
    </w:p>
    <w:p>
      <w:pPr>
        <w:pStyle w:val="Normal"/>
        <w:rPr>
          <w:lang w:val="en-US" w:eastAsia="zh-CN"/>
        </w:rPr>
      </w:pPr>
      <w:r>
        <w:rPr>
          <w:lang w:val="en-US" w:eastAsia="zh-CN"/>
        </w:rPr>
        <w:t xml:space="preserve">"dab"    </w:t>
      </w:r>
      <w:r>
        <w:rPr>
          <w:lang w:val="en-US" w:eastAsia="zh-CN"/>
        </w:rPr>
        <w:t xml:space="preserve">删除一个 </w:t>
      </w:r>
      <w:r>
        <w:rPr>
          <w:lang w:val="en-US" w:eastAsia="zh-CN"/>
        </w:rPr>
        <w:t xml:space="preserve">'(' ')' </w:t>
      </w:r>
      <w:r>
        <w:rPr>
          <w:lang w:val="en-US" w:eastAsia="zh-CN"/>
        </w:rPr>
        <w:t xml:space="preserve">块            </w:t>
      </w:r>
      <w:r>
        <w:rPr>
          <w:lang w:val="en-US" w:eastAsia="zh-CN"/>
        </w:rPr>
        <w:t>*dab*</w:t>
      </w:r>
    </w:p>
    <w:p>
      <w:pPr>
        <w:pStyle w:val="Normal"/>
        <w:rPr>
          <w:lang w:val="en-US" w:eastAsia="zh-CN"/>
        </w:rPr>
      </w:pPr>
      <w:r>
        <w:rPr>
          <w:lang w:val="en-US" w:eastAsia="zh-CN"/>
        </w:rPr>
        <w:t xml:space="preserve">"dip"    </w:t>
      </w:r>
      <w:r>
        <w:rPr>
          <w:lang w:val="en-US" w:eastAsia="zh-CN"/>
        </w:rPr>
        <w:t xml:space="preserve">删除内含段落                </w:t>
      </w:r>
      <w:r>
        <w:rPr>
          <w:lang w:val="en-US" w:eastAsia="zh-CN"/>
        </w:rPr>
        <w:t>*dip*</w:t>
      </w:r>
    </w:p>
    <w:p>
      <w:pPr>
        <w:pStyle w:val="Normal"/>
        <w:rPr>
          <w:lang w:val="en-US" w:eastAsia="zh-CN"/>
        </w:rPr>
      </w:pPr>
      <w:r>
        <w:rPr>
          <w:lang w:val="en-US" w:eastAsia="zh-CN"/>
        </w:rPr>
        <w:t xml:space="preserve">"dap"    </w:t>
      </w:r>
      <w:r>
        <w:rPr>
          <w:lang w:val="en-US" w:eastAsia="zh-CN"/>
        </w:rPr>
        <w:t xml:space="preserve">删除一个段落                </w:t>
      </w:r>
      <w:r>
        <w:rPr>
          <w:lang w:val="en-US" w:eastAsia="zh-CN"/>
        </w:rPr>
        <w:t>*dap*</w:t>
      </w:r>
    </w:p>
    <w:p>
      <w:pPr>
        <w:pStyle w:val="Normal"/>
        <w:rPr>
          <w:lang w:val="en-US" w:eastAsia="zh-CN"/>
        </w:rPr>
      </w:pPr>
      <w:r>
        <w:rPr>
          <w:lang w:val="en-US" w:eastAsia="zh-CN"/>
        </w:rPr>
        <w:t xml:space="preserve">"diB"    </w:t>
      </w:r>
      <w:r>
        <w:rPr>
          <w:lang w:val="en-US" w:eastAsia="zh-CN"/>
        </w:rPr>
        <w:t xml:space="preserve">删除内含 </w:t>
      </w:r>
      <w:r>
        <w:rPr>
          <w:lang w:val="en-US" w:eastAsia="zh-CN"/>
        </w:rPr>
        <w:t xml:space="preserve">'{ ' ' }' </w:t>
      </w:r>
      <w:r>
        <w:rPr>
          <w:lang w:val="en-US" w:eastAsia="zh-CN"/>
        </w:rPr>
        <w:t xml:space="preserve">大块            </w:t>
      </w:r>
      <w:r>
        <w:rPr>
          <w:lang w:val="en-US" w:eastAsia="zh-CN"/>
        </w:rPr>
        <w:t>*diB*</w:t>
      </w:r>
    </w:p>
    <w:p>
      <w:pPr>
        <w:pStyle w:val="Normal"/>
        <w:rPr>
          <w:lang w:val="en-US" w:eastAsia="zh-CN"/>
        </w:rPr>
      </w:pPr>
      <w:r>
        <w:rPr>
          <w:lang w:val="en-US" w:eastAsia="zh-CN"/>
        </w:rPr>
        <w:t xml:space="preserve">"daB"    </w:t>
      </w:r>
      <w:r>
        <w:rPr>
          <w:lang w:val="en-US" w:eastAsia="zh-CN"/>
        </w:rPr>
        <w:t xml:space="preserve">删除一个 </w:t>
      </w:r>
      <w:r>
        <w:rPr>
          <w:lang w:val="en-US" w:eastAsia="zh-CN"/>
        </w:rPr>
        <w:t xml:space="preserve">'{ ' ' }' </w:t>
      </w:r>
      <w:r>
        <w:rPr>
          <w:lang w:val="en-US" w:eastAsia="zh-CN"/>
        </w:rPr>
        <w:t xml:space="preserve">大块            </w:t>
      </w:r>
      <w:r>
        <w:rPr>
          <w:lang w:val="en-US" w:eastAsia="zh-CN"/>
        </w:rPr>
        <w:t>*daB</w:t>
      </w:r>
    </w:p>
    <w:p>
      <w:pPr>
        <w:pStyle w:val="Normal"/>
        <w:rPr>
          <w:lang w:val="en-US" w:eastAsia="zh-CN"/>
        </w:rPr>
      </w:pPr>
      <w:r>
        <w:rPr>
          <w:lang w:val="en-US" w:eastAsia="zh-CN"/>
        </w:rPr>
      </w:r>
    </w:p>
    <w:p>
      <w:pPr>
        <w:pStyle w:val="Normal"/>
        <w:rPr>
          <w:lang w:val="en-US" w:eastAsia="zh-CN"/>
        </w:rPr>
      </w:pPr>
      <w:r>
        <w:rPr>
          <w:lang w:val="en-US" w:eastAsia="zh-CN"/>
        </w:rPr>
      </w:r>
    </w:p>
    <w:p>
      <w:pPr>
        <w:pStyle w:val="Normal"/>
        <w:rPr>
          <w:lang w:val="en-US" w:eastAsia="zh-CN"/>
        </w:rPr>
      </w:pPr>
      <w:r>
        <w:rPr>
          <w:lang w:val="en-US" w:eastAsia="zh-CN"/>
        </w:rPr>
        <w:t>2010-11-24 16:19:41</w:t>
      </w:r>
    </w:p>
    <w:p>
      <w:pPr>
        <w:pStyle w:val="Normal"/>
        <w:rPr>
          <w:lang w:val="en-US" w:eastAsia="zh-CN"/>
        </w:rPr>
      </w:pPr>
      <w:r>
        <w:rPr>
          <w:lang w:val="en-US" w:eastAsia="zh-CN"/>
        </w:rPr>
        <w:t>VI</w:t>
      </w:r>
      <w:r>
        <w:rPr>
          <w:lang w:val="en-US" w:eastAsia="zh-CN"/>
        </w:rPr>
        <w:t>中的多行删除与复制</w:t>
      </w:r>
    </w:p>
    <w:p>
      <w:pPr>
        <w:pStyle w:val="Normal"/>
        <w:rPr>
          <w:lang w:val="en-US" w:eastAsia="zh-CN"/>
        </w:rPr>
      </w:pPr>
      <w:r>
        <w:rPr>
          <w:lang w:val="en-US" w:eastAsia="zh-CN"/>
        </w:rPr>
        <w:t>法一：</w:t>
      </w:r>
    </w:p>
    <w:p>
      <w:pPr>
        <w:pStyle w:val="Normal"/>
        <w:rPr>
          <w:lang w:val="en-US" w:eastAsia="zh-CN"/>
        </w:rPr>
      </w:pPr>
      <w:r>
        <w:rPr>
          <w:lang w:val="en-US" w:eastAsia="zh-CN"/>
        </w:rPr>
        <w:t>单行删除，：</w:t>
      </w:r>
      <w:r>
        <w:rPr>
          <w:lang w:val="en-US" w:eastAsia="zh-CN"/>
        </w:rPr>
        <w:t>1</w:t>
      </w:r>
      <w:r>
        <w:rPr>
          <w:lang w:val="en-US" w:eastAsia="zh-CN"/>
        </w:rPr>
        <w:t>（待删除行）</w:t>
      </w:r>
      <w:r>
        <w:rPr>
          <w:lang w:val="en-US" w:eastAsia="zh-CN"/>
        </w:rPr>
        <w:t>d</w:t>
      </w:r>
    </w:p>
    <w:p>
      <w:pPr>
        <w:pStyle w:val="Normal"/>
        <w:rPr>
          <w:lang w:val="en-US" w:eastAsia="zh-CN"/>
        </w:rPr>
      </w:pPr>
      <w:r>
        <w:rPr>
          <w:lang w:val="en-US" w:eastAsia="zh-CN"/>
        </w:rPr>
        <w:t>多行删除 ，：</w:t>
      </w:r>
      <w:r>
        <w:rPr>
          <w:lang w:val="en-US" w:eastAsia="zh-CN"/>
        </w:rPr>
        <w:t>1,10d</w:t>
      </w:r>
    </w:p>
    <w:p>
      <w:pPr>
        <w:pStyle w:val="Normal"/>
        <w:rPr>
          <w:lang w:val="en-US" w:eastAsia="zh-CN"/>
        </w:rPr>
      </w:pPr>
      <w:r>
        <w:rPr>
          <w:lang w:val="en-US" w:eastAsia="zh-CN"/>
        </w:rPr>
        <w:t>法二：</w:t>
      </w:r>
    </w:p>
    <w:p>
      <w:pPr>
        <w:pStyle w:val="Normal"/>
        <w:rPr>
          <w:lang w:val="en-US" w:eastAsia="zh-CN"/>
        </w:rPr>
      </w:pPr>
      <w:r>
        <w:rPr>
          <w:lang w:val="en-US" w:eastAsia="zh-CN"/>
        </w:rPr>
        <w:t>光标所在行，</w:t>
      </w:r>
      <w:r>
        <w:rPr>
          <w:lang w:val="en-US" w:eastAsia="zh-CN"/>
        </w:rPr>
        <w:t>dd</w:t>
      </w:r>
    </w:p>
    <w:p>
      <w:pPr>
        <w:pStyle w:val="Normal"/>
        <w:rPr>
          <w:lang w:val="en-US" w:eastAsia="zh-CN"/>
        </w:rPr>
      </w:pPr>
      <w:r>
        <w:rPr>
          <w:lang w:val="en-US" w:eastAsia="zh-CN"/>
        </w:rPr>
        <w:t>光标所在行以下的</w:t>
      </w:r>
      <w:r>
        <w:rPr>
          <w:lang w:val="en-US" w:eastAsia="zh-CN"/>
        </w:rPr>
        <w:t>N</w:t>
      </w:r>
      <w:r>
        <w:rPr>
          <w:lang w:val="en-US" w:eastAsia="zh-CN"/>
        </w:rPr>
        <w:t>行，</w:t>
      </w:r>
      <w:r>
        <w:rPr>
          <w:lang w:val="en-US" w:eastAsia="zh-CN"/>
        </w:rPr>
        <w:t>Ndd</w:t>
      </w:r>
    </w:p>
    <w:p>
      <w:pPr>
        <w:pStyle w:val="Normal"/>
        <w:rPr>
          <w:lang w:val="en-US" w:eastAsia="zh-CN"/>
        </w:rPr>
      </w:pPr>
      <w:r>
        <w:rPr>
          <w:lang w:val="en-US" w:eastAsia="zh-CN"/>
        </w:rPr>
        <w:t>方法</w:t>
      </w:r>
      <w:r>
        <w:rPr>
          <w:lang w:val="en-US" w:eastAsia="zh-CN"/>
        </w:rPr>
        <w:t>1</w:t>
      </w:r>
      <w:r>
        <w:rPr>
          <w:lang w:val="en-US" w:eastAsia="zh-CN"/>
        </w:rPr>
        <w:t>：</w:t>
      </w:r>
    </w:p>
    <w:p>
      <w:pPr>
        <w:pStyle w:val="Normal"/>
        <w:rPr>
          <w:lang w:val="en-US" w:eastAsia="zh-CN"/>
        </w:rPr>
      </w:pPr>
      <w:r>
        <w:rPr>
          <w:lang w:val="en-US" w:eastAsia="zh-CN"/>
        </w:rPr>
        <w:t>光标放到第</w:t>
      </w:r>
      <w:r>
        <w:rPr>
          <w:lang w:val="en-US" w:eastAsia="zh-CN"/>
        </w:rPr>
        <w:t>6</w:t>
      </w:r>
      <w:r>
        <w:rPr>
          <w:lang w:val="en-US" w:eastAsia="zh-CN"/>
        </w:rPr>
        <w:t>行，</w:t>
      </w:r>
    </w:p>
    <w:p>
      <w:pPr>
        <w:pStyle w:val="Normal"/>
        <w:rPr>
          <w:lang w:val="en-US" w:eastAsia="zh-CN"/>
        </w:rPr>
      </w:pPr>
      <w:r>
        <w:rPr>
          <w:lang w:val="en-US" w:eastAsia="zh-CN"/>
        </w:rPr>
        <w:t>输入：</w:t>
      </w:r>
      <w:r>
        <w:rPr>
          <w:lang w:val="en-US" w:eastAsia="zh-CN"/>
        </w:rPr>
        <w:t>2yy</w:t>
      </w:r>
    </w:p>
    <w:p>
      <w:pPr>
        <w:pStyle w:val="Normal"/>
        <w:rPr>
          <w:lang w:val="en-US" w:eastAsia="zh-CN"/>
        </w:rPr>
      </w:pPr>
      <w:r>
        <w:rPr>
          <w:lang w:val="en-US" w:eastAsia="zh-CN"/>
        </w:rPr>
        <w:t>光标放到第</w:t>
      </w:r>
      <w:r>
        <w:rPr>
          <w:lang w:val="en-US" w:eastAsia="zh-CN"/>
        </w:rPr>
        <w:t>9</w:t>
      </w:r>
      <w:r>
        <w:rPr>
          <w:lang w:val="en-US" w:eastAsia="zh-CN"/>
        </w:rPr>
        <w:t>行，</w:t>
      </w:r>
    </w:p>
    <w:p>
      <w:pPr>
        <w:pStyle w:val="Normal"/>
        <w:rPr>
          <w:lang w:val="en-US" w:eastAsia="zh-CN"/>
        </w:rPr>
      </w:pPr>
      <w:r>
        <w:rPr>
          <w:lang w:val="en-US" w:eastAsia="zh-CN"/>
        </w:rPr>
        <w:t>输入：</w:t>
      </w:r>
      <w:r>
        <w:rPr>
          <w:lang w:val="en-US" w:eastAsia="zh-CN"/>
        </w:rPr>
        <w:t>p</w:t>
      </w:r>
    </w:p>
    <w:p>
      <w:pPr>
        <w:pStyle w:val="Normal"/>
        <w:rPr>
          <w:lang w:val="en-US" w:eastAsia="zh-CN"/>
        </w:rPr>
      </w:pPr>
      <w:r>
        <w:rPr>
          <w:lang w:val="en-US" w:eastAsia="zh-CN"/>
        </w:rPr>
        <w:t>此方法适合复制少量行文本的情况，复制第</w:t>
      </w:r>
      <w:r>
        <w:rPr>
          <w:lang w:val="en-US" w:eastAsia="zh-CN"/>
        </w:rPr>
        <w:t>6</w:t>
      </w:r>
      <w:r>
        <w:rPr>
          <w:lang w:val="en-US" w:eastAsia="zh-CN"/>
        </w:rPr>
        <w:t>行（包括）下面的</w:t>
      </w:r>
      <w:r>
        <w:rPr>
          <w:lang w:val="en-US" w:eastAsia="zh-CN"/>
        </w:rPr>
        <w:t>2</w:t>
      </w:r>
      <w:r>
        <w:rPr>
          <w:lang w:val="en-US" w:eastAsia="zh-CN"/>
        </w:rPr>
        <w:t>行数据，放到第</w:t>
      </w:r>
      <w:r>
        <w:rPr>
          <w:lang w:val="en-US" w:eastAsia="zh-CN"/>
        </w:rPr>
        <w:t>9</w:t>
      </w:r>
      <w:r>
        <w:rPr>
          <w:lang w:val="en-US" w:eastAsia="zh-CN"/>
        </w:rPr>
        <w:t>行下面。</w:t>
      </w:r>
    </w:p>
    <w:p>
      <w:pPr>
        <w:pStyle w:val="Normal"/>
        <w:rPr>
          <w:lang w:val="en-US" w:eastAsia="zh-CN"/>
        </w:rPr>
      </w:pPr>
      <w:r>
        <w:rPr>
          <w:lang w:val="en-US" w:eastAsia="zh-CN"/>
        </w:rPr>
        <w:t>方法</w:t>
      </w:r>
      <w:r>
        <w:rPr>
          <w:lang w:val="en-US" w:eastAsia="zh-CN"/>
        </w:rPr>
        <w:t>2</w:t>
      </w:r>
      <w:r>
        <w:rPr>
          <w:lang w:val="en-US" w:eastAsia="zh-CN"/>
        </w:rPr>
        <w:t>：</w:t>
      </w:r>
    </w:p>
    <w:p>
      <w:pPr>
        <w:pStyle w:val="Normal"/>
        <w:rPr>
          <w:lang w:val="en-US" w:eastAsia="zh-CN"/>
        </w:rPr>
      </w:pPr>
      <w:r>
        <w:rPr>
          <w:lang w:val="en-US" w:eastAsia="zh-CN"/>
        </w:rPr>
        <w:t>命令行模式下输入</w:t>
      </w:r>
    </w:p>
    <w:p>
      <w:pPr>
        <w:pStyle w:val="Normal"/>
        <w:rPr>
          <w:lang w:val="en-US" w:eastAsia="zh-CN"/>
        </w:rPr>
      </w:pPr>
      <w:r>
        <w:rPr>
          <w:lang w:val="en-US" w:eastAsia="zh-CN"/>
        </w:rPr>
        <w:t>6,9 co 12</w:t>
      </w:r>
    </w:p>
    <w:p>
      <w:pPr>
        <w:pStyle w:val="Normal"/>
        <w:rPr>
          <w:lang w:val="en-US" w:eastAsia="zh-CN"/>
        </w:rPr>
      </w:pPr>
      <w:r>
        <w:rPr>
          <w:lang w:val="en-US" w:eastAsia="zh-CN"/>
        </w:rPr>
        <w:t>复制第</w:t>
      </w:r>
      <w:r>
        <w:rPr>
          <w:lang w:val="en-US" w:eastAsia="zh-CN"/>
        </w:rPr>
        <w:t>6</w:t>
      </w:r>
      <w:r>
        <w:rPr>
          <w:lang w:val="en-US" w:eastAsia="zh-CN"/>
        </w:rPr>
        <w:t>行到第</w:t>
      </w:r>
      <w:r>
        <w:rPr>
          <w:lang w:val="en-US" w:eastAsia="zh-CN"/>
        </w:rPr>
        <w:t>9</w:t>
      </w:r>
      <w:r>
        <w:rPr>
          <w:lang w:val="en-US" w:eastAsia="zh-CN"/>
        </w:rPr>
        <w:t>行之间的内容到第</w:t>
      </w:r>
      <w:r>
        <w:rPr>
          <w:lang w:val="en-US" w:eastAsia="zh-CN"/>
        </w:rPr>
        <w:t>12</w:t>
      </w:r>
      <w:r>
        <w:rPr>
          <w:lang w:val="en-US" w:eastAsia="zh-CN"/>
        </w:rPr>
        <w:t>行后面。</w:t>
      </w:r>
    </w:p>
    <w:p>
      <w:pPr>
        <w:pStyle w:val="Normal"/>
        <w:rPr>
          <w:lang w:val="en-US" w:eastAsia="zh-CN"/>
        </w:rPr>
      </w:pPr>
      <w:r>
        <w:rPr>
          <w:lang w:val="en-US" w:eastAsia="zh-CN"/>
        </w:rPr>
        <w:t>方法</w:t>
      </w:r>
      <w:r>
        <w:rPr>
          <w:lang w:val="en-US" w:eastAsia="zh-CN"/>
        </w:rPr>
        <w:t>3</w:t>
      </w:r>
      <w:r>
        <w:rPr>
          <w:lang w:val="en-US" w:eastAsia="zh-CN"/>
        </w:rPr>
        <w:t>：</w:t>
      </w:r>
    </w:p>
    <w:p>
      <w:pPr>
        <w:pStyle w:val="Normal"/>
        <w:rPr>
          <w:lang w:val="en-US" w:eastAsia="zh-CN"/>
        </w:rPr>
      </w:pPr>
      <w:r>
        <w:rPr>
          <w:lang w:val="en-US" w:eastAsia="zh-CN"/>
        </w:rPr>
        <w:t>有时候不想费劲看多少行或复制大量行时，可以使用标签来替代</w:t>
      </w:r>
    </w:p>
    <w:p>
      <w:pPr>
        <w:pStyle w:val="Normal"/>
        <w:rPr>
          <w:lang w:val="en-US" w:eastAsia="zh-CN"/>
        </w:rPr>
      </w:pPr>
      <w:r>
        <w:rPr>
          <w:lang w:val="en-US" w:eastAsia="zh-CN"/>
        </w:rPr>
        <w:t>光标移到起始行，输入</w:t>
      </w:r>
      <w:r>
        <w:rPr>
          <w:lang w:val="en-US" w:eastAsia="zh-CN"/>
        </w:rPr>
        <w:t>ma</w:t>
      </w:r>
    </w:p>
    <w:p>
      <w:pPr>
        <w:pStyle w:val="Normal"/>
        <w:rPr>
          <w:lang w:val="en-US" w:eastAsia="zh-CN"/>
        </w:rPr>
      </w:pPr>
      <w:r>
        <w:rPr>
          <w:lang w:val="en-US" w:eastAsia="zh-CN"/>
        </w:rPr>
        <w:t>光标移到结束行，输入</w:t>
      </w:r>
      <w:r>
        <w:rPr>
          <w:lang w:val="en-US" w:eastAsia="zh-CN"/>
        </w:rPr>
        <w:t>mb</w:t>
      </w:r>
    </w:p>
    <w:p>
      <w:pPr>
        <w:pStyle w:val="Normal"/>
        <w:rPr>
          <w:lang w:val="en-US" w:eastAsia="zh-CN"/>
        </w:rPr>
      </w:pPr>
      <w:r>
        <w:rPr>
          <w:lang w:val="en-US" w:eastAsia="zh-CN"/>
        </w:rPr>
        <w:t>光标移到粘贴行，输入</w:t>
      </w:r>
      <w:r>
        <w:rPr>
          <w:lang w:val="en-US" w:eastAsia="zh-CN"/>
        </w:rPr>
        <w:t>mc</w:t>
      </w:r>
    </w:p>
    <w:p>
      <w:pPr>
        <w:pStyle w:val="Normal"/>
        <w:rPr>
          <w:lang w:val="en-US" w:eastAsia="zh-CN"/>
        </w:rPr>
      </w:pPr>
      <w:r>
        <w:rPr>
          <w:lang w:val="en-US" w:eastAsia="zh-CN"/>
        </w:rPr>
        <w:t xml:space="preserve">然后 </w:t>
      </w:r>
      <w:r>
        <w:rPr>
          <w:lang w:val="en-US" w:eastAsia="zh-CN"/>
        </w:rPr>
        <w:t xml:space="preserve">:'a,'b co 'c </w:t>
      </w:r>
      <w:r>
        <w:rPr>
          <w:lang w:val="en-US" w:eastAsia="zh-CN"/>
        </w:rPr>
        <w:t xml:space="preserve">把 </w:t>
      </w:r>
      <w:r>
        <w:rPr>
          <w:lang w:val="en-US" w:eastAsia="zh-CN"/>
        </w:rPr>
        <w:t xml:space="preserve">co </w:t>
      </w:r>
      <w:r>
        <w:rPr>
          <w:lang w:val="en-US" w:eastAsia="zh-CN"/>
        </w:rPr>
        <w:t xml:space="preserve">改成 </w:t>
      </w:r>
      <w:r>
        <w:rPr>
          <w:lang w:val="en-US" w:eastAsia="zh-CN"/>
        </w:rPr>
        <w:t xml:space="preserve">m </w:t>
      </w:r>
      <w:r>
        <w:rPr>
          <w:lang w:val="en-US" w:eastAsia="zh-CN"/>
        </w:rPr>
        <w:t>就成剪切了</w:t>
      </w:r>
    </w:p>
    <w:p>
      <w:pPr>
        <w:pStyle w:val="Normal"/>
        <w:rPr>
          <w:lang w:val="en-US" w:eastAsia="zh-CN"/>
        </w:rPr>
      </w:pPr>
      <w:r>
        <w:rPr>
          <w:lang w:val="en-US" w:eastAsia="zh-CN"/>
        </w:rPr>
        <w:t>要删除多行的话，可以用 ：</w:t>
      </w:r>
      <w:r>
        <w:rPr>
          <w:lang w:val="en-US" w:eastAsia="zh-CN"/>
        </w:rPr>
        <w:t>5, 9 de</w:t>
      </w:r>
    </w:p>
    <w:p>
      <w:pPr>
        <w:pStyle w:val="Normal"/>
        <w:rPr>
          <w:lang w:val="en-US" w:eastAsia="zh-CN"/>
        </w:rPr>
      </w:pPr>
      <w:r>
        <w:rPr>
          <w:lang w:val="en-US" w:eastAsia="zh-CN"/>
        </w:rPr>
      </w:r>
    </w:p>
    <w:p>
      <w:pPr>
        <w:pStyle w:val="Normal"/>
        <w:rPr>
          <w:lang w:val="en-US" w:eastAsia="zh-CN"/>
        </w:rPr>
      </w:pPr>
      <w:r>
        <w:rPr>
          <w:lang w:val="en-US" w:eastAsia="zh-CN"/>
        </w:rPr>
        <w:t>牛逼啊，把多行实现右移或左移缩进，，相当于格式化代码，也可以用</w:t>
      </w:r>
      <w:r>
        <w:rPr>
          <w:lang w:val="en-US" w:eastAsia="zh-CN"/>
        </w:rPr>
        <w:t>=</w:t>
      </w:r>
      <w:r>
        <w:rPr>
          <w:lang w:val="en-US" w:eastAsia="zh-CN"/>
        </w:rPr>
        <w:t>单独缩进</w:t>
      </w:r>
    </w:p>
    <w:p>
      <w:pPr>
        <w:pStyle w:val="Normal"/>
        <w:rPr/>
      </w:pPr>
      <w:r>
        <w:rPr/>
        <w:drawing>
          <wp:inline distT="0" distB="9525" distL="0" distR="635">
            <wp:extent cx="3504565" cy="504825"/>
            <wp:effectExtent l="0" t="0" r="0" b="0"/>
            <wp:docPr id="49" name="图像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像11" descr=""/>
                    <pic:cNvPicPr>
                      <a:picLocks noChangeAspect="1" noChangeArrowheads="1"/>
                    </pic:cNvPicPr>
                  </pic:nvPicPr>
                  <pic:blipFill>
                    <a:blip r:embed="rId62"/>
                    <a:stretch>
                      <a:fillRect/>
                    </a:stretch>
                  </pic:blipFill>
                  <pic:spPr bwMode="auto">
                    <a:xfrm>
                      <a:off x="0" y="0"/>
                      <a:ext cx="3504565" cy="504825"/>
                    </a:xfrm>
                    <a:prstGeom prst="rect">
                      <a:avLst/>
                    </a:prstGeom>
                  </pic:spPr>
                </pic:pic>
              </a:graphicData>
            </a:graphic>
          </wp:inline>
        </w:drawing>
      </w:r>
    </w:p>
    <w:p>
      <w:pPr>
        <w:pStyle w:val="Normal"/>
        <w:rPr>
          <w:rFonts w:eastAsia="" w:eastAsiaTheme="minorEastAsia"/>
          <w:lang w:val="en-US" w:eastAsia="zh-CN"/>
        </w:rPr>
      </w:pPr>
      <w:r>
        <w:rPr>
          <w:lang w:val="en-US" w:eastAsia="zh-CN"/>
        </w:rPr>
        <w:t>n_</w:t>
      </w:r>
      <w:r>
        <w:rPr>
          <w:lang w:val="en-US" w:eastAsia="zh-CN"/>
        </w:rPr>
        <w:t>向下移动</w:t>
      </w:r>
      <w:r>
        <w:rPr>
          <w:lang w:val="en-US" w:eastAsia="zh-CN"/>
        </w:rPr>
        <w:t>n</w:t>
      </w:r>
      <w:r>
        <w:rPr>
          <w:lang w:val="en-US" w:eastAsia="zh-CN"/>
        </w:rPr>
        <w:t>行</w:t>
      </w:r>
    </w:p>
    <w:p>
      <w:pPr>
        <w:pStyle w:val="Normal"/>
        <w:rPr>
          <w:lang w:val="en-US" w:eastAsia="zh-CN"/>
        </w:rPr>
      </w:pPr>
      <w:r>
        <w:rPr>
          <w:lang w:val="en-US" w:eastAsia="zh-CN"/>
        </w:rPr>
        <w:t>在</w:t>
      </w:r>
      <w:r>
        <w:rPr>
          <w:lang w:val="en-US" w:eastAsia="zh-CN"/>
        </w:rPr>
        <w:t>vs</w:t>
      </w:r>
      <w:r>
        <w:rPr>
          <w:lang w:val="en-US" w:eastAsia="zh-CN"/>
        </w:rPr>
        <w:t>的命令行里面输入</w:t>
      </w:r>
      <w:r>
        <w:rPr>
          <w:lang w:val="en-US" w:eastAsia="zh-CN"/>
        </w:rPr>
        <w:t>:inoremap jj &lt;esc&gt;</w:t>
      </w:r>
    </w:p>
    <w:p>
      <w:pPr>
        <w:pStyle w:val="Normal"/>
        <w:rPr>
          <w:lang w:val="en-US" w:eastAsia="zh-CN"/>
        </w:rPr>
      </w:pPr>
      <w:r>
        <w:rPr>
          <w:lang w:val="en-US" w:eastAsia="zh-CN"/>
        </w:rPr>
        <w:t xml:space="preserve">vim </w:t>
      </w:r>
      <w:r>
        <w:rPr>
          <w:lang w:val="en-US" w:eastAsia="zh-CN"/>
        </w:rPr>
        <w:t>的</w:t>
      </w:r>
      <w:r>
        <w:rPr>
          <w:lang w:val="en-US" w:eastAsia="zh-CN"/>
        </w:rPr>
        <w:t>esc</w:t>
      </w:r>
      <w:r>
        <w:rPr>
          <w:lang w:val="en-US" w:eastAsia="zh-CN"/>
        </w:rPr>
        <w:t>快捷键的设置，直接在</w:t>
      </w:r>
      <w:r>
        <w:rPr>
          <w:lang w:val="en-US" w:eastAsia="zh-CN"/>
        </w:rPr>
        <w:t>vs</w:t>
      </w:r>
      <w:r>
        <w:rPr>
          <w:lang w:val="en-US" w:eastAsia="zh-CN"/>
        </w:rPr>
        <w:t>，或者</w:t>
      </w:r>
      <w:r>
        <w:rPr>
          <w:lang w:val="en-US" w:eastAsia="zh-CN"/>
        </w:rPr>
        <w:t>pycharm</w:t>
      </w:r>
      <w:r>
        <w:rPr>
          <w:lang w:val="en-US" w:eastAsia="zh-CN"/>
        </w:rPr>
        <w:t>的命令行里面敲入命令设置</w:t>
      </w:r>
    </w:p>
    <w:p>
      <w:pPr>
        <w:pStyle w:val="Normal"/>
        <w:rPr>
          <w:lang w:val="en-US" w:eastAsia="zh-CN"/>
        </w:rPr>
      </w:pPr>
      <w:r>
        <w:rPr>
          <w:lang w:val="en-US" w:eastAsia="zh-CN"/>
        </w:rPr>
        <w:t>因为找不到配置文件嘛，牛逼了，这些我就可以摆脱</w:t>
      </w:r>
      <w:r>
        <w:rPr>
          <w:lang w:val="en-US" w:eastAsia="zh-CN"/>
        </w:rPr>
        <w:t>esc</w:t>
      </w:r>
      <w:r>
        <w:rPr>
          <w:lang w:val="en-US" w:eastAsia="zh-CN"/>
        </w:rPr>
        <w:t>了，碉堡</w:t>
      </w:r>
    </w:p>
    <w:p>
      <w:pPr>
        <w:pStyle w:val="Normal"/>
        <w:rPr>
          <w:lang w:val="en-US" w:eastAsia="zh-CN"/>
        </w:rPr>
      </w:pPr>
      <w:r>
        <w:rPr/>
        <w:drawing>
          <wp:inline distT="0" distB="0" distL="0" distR="635">
            <wp:extent cx="2647315" cy="1943100"/>
            <wp:effectExtent l="0" t="0" r="0" b="0"/>
            <wp:docPr id="50" name="图片 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3" descr=""/>
                    <pic:cNvPicPr>
                      <a:picLocks noChangeAspect="1" noChangeArrowheads="1"/>
                    </pic:cNvPicPr>
                  </pic:nvPicPr>
                  <pic:blipFill>
                    <a:blip r:embed="rId63"/>
                    <a:stretch>
                      <a:fillRect/>
                    </a:stretch>
                  </pic:blipFill>
                  <pic:spPr bwMode="auto">
                    <a:xfrm>
                      <a:off x="0" y="0"/>
                      <a:ext cx="2647315" cy="1943100"/>
                    </a:xfrm>
                    <a:prstGeom prst="rect">
                      <a:avLst/>
                    </a:prstGeom>
                  </pic:spPr>
                </pic:pic>
              </a:graphicData>
            </a:graphic>
          </wp:inline>
        </w:drawing>
      </w:r>
    </w:p>
    <w:p>
      <w:pPr>
        <w:pStyle w:val="Normal"/>
        <w:rPr>
          <w:lang w:val="en-US" w:eastAsia="zh-CN"/>
        </w:rPr>
      </w:pPr>
      <w:r>
        <w:rPr>
          <w:lang w:val="en-US" w:eastAsia="zh-CN"/>
        </w:rPr>
        <w:t>我操，牛逼，网上还真有可以加载新硬盘空间的法子，一步步的操作真的挂载上一个新硬盘了，如果这样还装不上那就不搞了，太浪费时间了，老老实实用</w:t>
      </w:r>
      <w:r>
        <w:rPr>
          <w:lang w:val="en-US" w:eastAsia="zh-CN"/>
        </w:rPr>
        <w:t>vs</w:t>
      </w:r>
      <w:r>
        <w:rPr>
          <w:lang w:val="en-US" w:eastAsia="zh-CN"/>
        </w:rPr>
        <w:t>，感觉刚刚</w:t>
      </w:r>
      <w:r>
        <w:rPr>
          <w:lang w:val="en-US" w:eastAsia="zh-CN"/>
        </w:rPr>
        <w:t>2G</w:t>
      </w:r>
      <w:r>
        <w:rPr>
          <w:lang w:val="en-US" w:eastAsia="zh-CN"/>
        </w:rPr>
        <w:t>的空间还是给少了，应该再搞大一点，但是怕自己</w:t>
      </w:r>
      <w:r>
        <w:rPr>
          <w:lang w:val="en-US" w:eastAsia="zh-CN"/>
        </w:rPr>
        <w:t>C</w:t>
      </w:r>
      <w:r>
        <w:rPr>
          <w:lang w:val="en-US" w:eastAsia="zh-CN"/>
        </w:rPr>
        <w:t>盘空间不足啊，，主要是上次不是</w:t>
      </w:r>
      <w:r>
        <w:rPr>
          <w:lang w:val="en-US" w:eastAsia="zh-CN"/>
        </w:rPr>
        <w:t>hadoop</w:t>
      </w:r>
      <w:r>
        <w:rPr>
          <w:lang w:val="en-US" w:eastAsia="zh-CN"/>
        </w:rPr>
        <w:t>集群占用了太多的硬盘容量，这次加了</w:t>
      </w:r>
      <w:r>
        <w:rPr>
          <w:lang w:val="en-US" w:eastAsia="zh-CN"/>
        </w:rPr>
        <w:t>2G</w:t>
      </w:r>
      <w:r>
        <w:rPr>
          <w:lang w:val="en-US" w:eastAsia="zh-CN"/>
        </w:rPr>
        <w:t>之后创建这个</w:t>
      </w:r>
      <w:r>
        <w:rPr>
          <w:lang w:val="en-US" w:eastAsia="zh-CN"/>
        </w:rPr>
        <w:t>cpp</w:t>
      </w:r>
      <w:r>
        <w:rPr>
          <w:lang w:val="en-US" w:eastAsia="zh-CN"/>
        </w:rPr>
        <w:t>库确实是没有报空间不足的错了，证明挂载确实是有效的，牛逼了，看来</w:t>
      </w:r>
      <w:r>
        <w:rPr>
          <w:lang w:val="en-US" w:eastAsia="zh-CN"/>
        </w:rPr>
        <w:t>Linux</w:t>
      </w:r>
      <w:r>
        <w:rPr>
          <w:lang w:val="en-US" w:eastAsia="zh-CN"/>
        </w:rPr>
        <w:t>基本上什么用户需求它都考虑到了，虽然完成了解压，但是最后还是有报错，操蛋，而且没有补全，你妈逼，浪费老子一天的时间</w:t>
      </w:r>
    </w:p>
    <w:p>
      <w:pPr>
        <w:pStyle w:val="Normal"/>
        <w:rPr>
          <w:lang w:val="en-US" w:eastAsia="zh-CN"/>
        </w:rPr>
      </w:pPr>
      <w:r>
        <w:rPr/>
        <w:drawing>
          <wp:inline distT="0" distB="15875" distL="0" distR="6985">
            <wp:extent cx="5269865" cy="3222625"/>
            <wp:effectExtent l="0" t="0" r="0" b="0"/>
            <wp:docPr id="51" name="图片 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
                    <pic:cNvPicPr>
                      <a:picLocks noChangeAspect="1" noChangeArrowheads="1"/>
                    </pic:cNvPicPr>
                  </pic:nvPicPr>
                  <pic:blipFill>
                    <a:blip r:embed="rId64"/>
                    <a:stretch>
                      <a:fillRect/>
                    </a:stretch>
                  </pic:blipFill>
                  <pic:spPr bwMode="auto">
                    <a:xfrm>
                      <a:off x="0" y="0"/>
                      <a:ext cx="5269865" cy="3222625"/>
                    </a:xfrm>
                    <a:prstGeom prst="rect">
                      <a:avLst/>
                    </a:prstGeom>
                  </pic:spPr>
                </pic:pic>
              </a:graphicData>
            </a:graphic>
          </wp:inline>
        </w:drawing>
      </w:r>
    </w:p>
    <w:p>
      <w:pPr>
        <w:pStyle w:val="Normal"/>
        <w:rPr/>
      </w:pPr>
      <w:hyperlink r:id="rId65">
        <w:r>
          <w:rPr>
            <w:rStyle w:val="Internet"/>
            <w:lang w:val="en-US" w:eastAsia="zh-CN"/>
          </w:rPr>
          <w:t>https://zhidao.baidu.com/question/876331899607601932.html</w:t>
        </w:r>
      </w:hyperlink>
    </w:p>
    <w:p>
      <w:pPr>
        <w:pStyle w:val="Normal"/>
        <w:rPr>
          <w:lang w:val="en-US" w:eastAsia="zh-CN"/>
        </w:rPr>
      </w:pPr>
      <w:r>
        <w:rPr>
          <w:lang w:val="en-US" w:eastAsia="zh-CN"/>
        </w:rPr>
      </w:r>
    </w:p>
    <w:p>
      <w:pPr>
        <w:pStyle w:val="Normal"/>
        <w:rPr>
          <w:lang w:val="en-US" w:eastAsia="zh-CN"/>
        </w:rPr>
      </w:pPr>
      <w:r>
        <w:rPr>
          <w:lang w:val="en-US" w:eastAsia="zh-CN"/>
        </w:rPr>
        <w:t>果然，各种依赖成功的安装之后，就开始配置</w:t>
      </w:r>
      <w:r>
        <w:rPr>
          <w:lang w:val="en-US" w:eastAsia="zh-CN"/>
        </w:rPr>
        <w:t>cpp</w:t>
      </w:r>
      <w:r>
        <w:rPr>
          <w:lang w:val="en-US" w:eastAsia="zh-CN"/>
        </w:rPr>
        <w:t>了，但是我的磁盘空间已经严重不足了，安装</w:t>
      </w:r>
      <w:r>
        <w:rPr>
          <w:lang w:val="en-US" w:eastAsia="zh-CN"/>
        </w:rPr>
        <w:t>Ubuntu</w:t>
      </w:r>
      <w:r>
        <w:rPr>
          <w:lang w:val="en-US" w:eastAsia="zh-CN"/>
        </w:rPr>
        <w:t>的时候就只分配了</w:t>
      </w:r>
      <w:r>
        <w:rPr>
          <w:lang w:val="en-US" w:eastAsia="zh-CN"/>
        </w:rPr>
        <w:t>8G</w:t>
      </w:r>
      <w:r>
        <w:rPr>
          <w:lang w:val="en-US" w:eastAsia="zh-CN"/>
        </w:rPr>
        <w:t>，没想到安装这么多东西，我操还是空间不足，报错了，操这个帖子里面说到了我的痛处，我安装了</w:t>
      </w:r>
      <w:r>
        <w:rPr>
          <w:lang w:val="en-US" w:eastAsia="zh-CN"/>
        </w:rPr>
        <w:t>YCM</w:t>
      </w:r>
      <w:r>
        <w:rPr>
          <w:lang w:val="en-US" w:eastAsia="zh-CN"/>
        </w:rPr>
        <w:t>，没有报错，但是也没有提示，主要还是</w:t>
      </w:r>
    </w:p>
    <w:p>
      <w:pPr>
        <w:pStyle w:val="Normal"/>
        <w:rPr>
          <w:lang w:val="en-US" w:eastAsia="zh-CN"/>
        </w:rPr>
      </w:pPr>
      <w:r>
        <w:rPr>
          <w:lang w:val="en-US" w:eastAsia="zh-CN"/>
        </w:rPr>
        <w:t>cang</w:t>
      </w:r>
      <w:r>
        <w:rPr>
          <w:lang w:val="en-US" w:eastAsia="zh-CN"/>
        </w:rPr>
        <w:t>没有安装好，所以需要先安装</w:t>
      </w:r>
      <w:r>
        <w:rPr>
          <w:lang w:val="en-US" w:eastAsia="zh-CN"/>
        </w:rPr>
        <w:t>clang ,</w:t>
      </w:r>
      <w:r>
        <w:rPr>
          <w:lang w:val="en-US" w:eastAsia="zh-CN"/>
        </w:rPr>
        <w:t>然后去</w:t>
      </w:r>
      <w:r>
        <w:rPr>
          <w:lang w:val="en-US" w:eastAsia="zh-CN"/>
        </w:rPr>
        <w:t>bundle</w:t>
      </w:r>
      <w:r>
        <w:rPr>
          <w:lang w:val="en-US" w:eastAsia="zh-CN"/>
        </w:rPr>
        <w:t>的</w:t>
      </w:r>
      <w:r>
        <w:rPr>
          <w:lang w:val="en-US" w:eastAsia="zh-CN"/>
        </w:rPr>
        <w:t>YCM</w:t>
      </w:r>
      <w:r>
        <w:rPr>
          <w:lang w:val="en-US" w:eastAsia="zh-CN"/>
        </w:rPr>
        <w:t>目录下，运行</w:t>
      </w:r>
      <w:r>
        <w:rPr>
          <w:lang w:val="en-US" w:eastAsia="zh-CN"/>
        </w:rPr>
        <w:t>install.sh</w:t>
      </w:r>
      <w:r>
        <w:rPr>
          <w:lang w:val="en-US" w:eastAsia="zh-CN"/>
        </w:rPr>
        <w:t>这个脚本</w:t>
      </w:r>
      <w:r>
        <w:rPr>
          <w:lang w:val="en-US" w:eastAsia="zh-CN"/>
        </w:rPr>
        <w:t>install.sh --clang-complete</w:t>
      </w:r>
      <w:r>
        <w:rPr>
          <w:lang w:val="en-US" w:eastAsia="zh-CN"/>
        </w:rPr>
        <w:t>，但是空间不够用了啊，</w:t>
      </w:r>
      <w:r>
        <w:rPr>
          <w:lang w:val="en-US" w:eastAsia="zh-CN"/>
        </w:rPr>
        <w:t>fuck</w:t>
      </w:r>
      <w:r>
        <w:rPr>
          <w:lang w:val="en-US" w:eastAsia="zh-CN"/>
        </w:rPr>
        <w:t>，哪想到还有这么一出呢？</w:t>
      </w:r>
    </w:p>
    <w:p>
      <w:pPr>
        <w:pStyle w:val="Normal"/>
        <w:rPr>
          <w:lang w:val="en-US" w:eastAsia="zh-CN"/>
        </w:rPr>
      </w:pPr>
      <w:r>
        <w:rPr>
          <w:lang w:val="en-US" w:eastAsia="zh-CN"/>
        </w:rPr>
        <w:t>install.sh --clang-complete</w:t>
      </w:r>
    </w:p>
    <w:p>
      <w:pPr>
        <w:pStyle w:val="Normal"/>
        <w:rPr>
          <w:lang w:val="en-US" w:eastAsia="zh-CN"/>
        </w:rPr>
      </w:pPr>
      <w:r>
        <w:rPr/>
        <w:drawing>
          <wp:inline distT="0" distB="3175" distL="0" distR="5715">
            <wp:extent cx="5271135" cy="1044575"/>
            <wp:effectExtent l="0" t="0" r="0" b="0"/>
            <wp:docPr id="52" name="图片 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0" descr=""/>
                    <pic:cNvPicPr>
                      <a:picLocks noChangeAspect="1" noChangeArrowheads="1"/>
                    </pic:cNvPicPr>
                  </pic:nvPicPr>
                  <pic:blipFill>
                    <a:blip r:embed="rId66"/>
                    <a:stretch>
                      <a:fillRect/>
                    </a:stretch>
                  </pic:blipFill>
                  <pic:spPr bwMode="auto">
                    <a:xfrm>
                      <a:off x="0" y="0"/>
                      <a:ext cx="5271135" cy="1044575"/>
                    </a:xfrm>
                    <a:prstGeom prst="rect">
                      <a:avLst/>
                    </a:prstGeom>
                  </pic:spPr>
                </pic:pic>
              </a:graphicData>
            </a:graphic>
          </wp:inline>
        </w:drawing>
      </w:r>
    </w:p>
    <w:p>
      <w:pPr>
        <w:pStyle w:val="Normal"/>
        <w:rPr/>
      </w:pPr>
      <w:hyperlink r:id="rId67">
        <w:r>
          <w:rPr>
            <w:rStyle w:val="Internet"/>
            <w:lang w:val="en-US" w:eastAsia="zh-CN"/>
          </w:rPr>
          <w:t>https://www.v2ex.com/t/132788</w:t>
        </w:r>
      </w:hyperlink>
    </w:p>
    <w:p>
      <w:pPr>
        <w:pStyle w:val="Normal"/>
        <w:rPr>
          <w:lang w:val="en-US" w:eastAsia="zh-CN"/>
        </w:rPr>
      </w:pPr>
      <w:r>
        <w:rPr>
          <w:lang w:val="en-US" w:eastAsia="zh-CN"/>
        </w:rPr>
      </w:r>
    </w:p>
    <w:p>
      <w:pPr>
        <w:pStyle w:val="Normal"/>
        <w:rPr>
          <w:lang w:val="en-US" w:eastAsia="zh-CN"/>
        </w:rPr>
      </w:pPr>
      <w:r>
        <w:rPr/>
        <w:drawing>
          <wp:inline distT="0" distB="3175" distL="0" distR="3175">
            <wp:extent cx="5273675" cy="5273675"/>
            <wp:effectExtent l="0" t="0" r="0" b="0"/>
            <wp:docPr id="53" name="图片 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49" descr=""/>
                    <pic:cNvPicPr>
                      <a:picLocks noChangeAspect="1" noChangeArrowheads="1"/>
                    </pic:cNvPicPr>
                  </pic:nvPicPr>
                  <pic:blipFill>
                    <a:blip r:embed="rId68"/>
                    <a:stretch>
                      <a:fillRect/>
                    </a:stretch>
                  </pic:blipFill>
                  <pic:spPr bwMode="auto">
                    <a:xfrm>
                      <a:off x="0" y="0"/>
                      <a:ext cx="5273675" cy="5273675"/>
                    </a:xfrm>
                    <a:prstGeom prst="rect">
                      <a:avLst/>
                    </a:prstGeom>
                  </pic:spPr>
                </pic:pic>
              </a:graphicData>
            </a:graphic>
          </wp:inline>
        </w:drawing>
      </w:r>
    </w:p>
    <w:p>
      <w:pPr>
        <w:pStyle w:val="Normal"/>
        <w:rPr>
          <w:lang w:val="en-US" w:eastAsia="zh-CN"/>
        </w:rPr>
      </w:pPr>
      <w:r>
        <w:rPr>
          <w:lang w:val="en-US" w:eastAsia="zh-CN"/>
        </w:rPr>
        <w:t>在</w:t>
      </w:r>
      <w:r>
        <w:rPr>
          <w:lang w:val="en-US" w:eastAsia="zh-CN"/>
        </w:rPr>
        <w:t>vimrc</w:t>
      </w:r>
      <w:r>
        <w:rPr>
          <w:lang w:val="en-US" w:eastAsia="zh-CN"/>
        </w:rPr>
        <w:t>文件里面配置了</w:t>
      </w:r>
      <w:r>
        <w:rPr>
          <w:lang w:val="en-US" w:eastAsia="zh-CN"/>
        </w:rPr>
        <w:t>vundle</w:t>
      </w:r>
      <w:r>
        <w:rPr>
          <w:lang w:val="en-US" w:eastAsia="zh-CN"/>
        </w:rPr>
        <w:t>安装插件之后安装</w:t>
      </w:r>
      <w:r>
        <w:rPr>
          <w:lang w:val="en-US" w:eastAsia="zh-CN"/>
        </w:rPr>
        <w:t>YCM</w:t>
      </w:r>
      <w:r>
        <w:rPr>
          <w:lang w:val="en-US" w:eastAsia="zh-CN"/>
        </w:rPr>
        <w:t>的时候要好久一两个小时都没有安装好，实在没耐心就给给取消了，后来再进入</w:t>
      </w:r>
      <w:r>
        <w:rPr>
          <w:lang w:val="en-US" w:eastAsia="zh-CN"/>
        </w:rPr>
        <w:t>vim</w:t>
      </w:r>
      <w:r>
        <w:rPr>
          <w:lang w:val="en-US" w:eastAsia="zh-CN"/>
        </w:rPr>
        <w:t>就是报错了</w:t>
      </w:r>
    </w:p>
    <w:p>
      <w:pPr>
        <w:pStyle w:val="Normal"/>
        <w:rPr/>
      </w:pPr>
      <w:hyperlink r:id="rId69">
        <w:r>
          <w:rPr>
            <w:rStyle w:val="Internet"/>
            <w:lang w:val="en-US" w:eastAsia="zh-CN"/>
          </w:rPr>
          <w:t>http://blog.sina.com.cn/s/blog_8f70642d0102wo57.html</w:t>
        </w:r>
      </w:hyperlink>
    </w:p>
    <w:p>
      <w:pPr>
        <w:pStyle w:val="Normal"/>
        <w:rPr>
          <w:lang w:val="en-US" w:eastAsia="zh-CN"/>
        </w:rPr>
      </w:pPr>
      <w:r>
        <w:rPr>
          <w:lang w:val="en-US" w:eastAsia="zh-CN"/>
        </w:rPr>
        <w:t>安装</w:t>
      </w:r>
      <w:r>
        <w:rPr>
          <w:lang w:val="en-US" w:eastAsia="zh-CN"/>
        </w:rPr>
        <w:t>future</w:t>
      </w:r>
      <w:r>
        <w:rPr>
          <w:lang w:val="en-US" w:eastAsia="zh-CN"/>
        </w:rPr>
        <w:t>啥的也不管用，搜到上面的一篇帖子，执行那个</w:t>
      </w:r>
      <w:r>
        <w:rPr>
          <w:lang w:val="en-US" w:eastAsia="zh-CN"/>
        </w:rPr>
        <w:t>git</w:t>
      </w:r>
      <w:r>
        <w:rPr>
          <w:lang w:val="en-US" w:eastAsia="zh-CN"/>
        </w:rPr>
        <w:t>命令，居然真的又下载了</w:t>
      </w:r>
      <w:r>
        <w:rPr>
          <w:lang w:val="en-US" w:eastAsia="zh-CN"/>
        </w:rPr>
        <w:t>n</w:t>
      </w:r>
      <w:r>
        <w:rPr>
          <w:lang w:val="en-US" w:eastAsia="zh-CN"/>
        </w:rPr>
        <w:t>多包，</w:t>
      </w:r>
      <w:r>
        <w:rPr>
          <w:lang w:val="en-US" w:eastAsia="zh-CN"/>
        </w:rPr>
        <w:t>n</w:t>
      </w:r>
      <w:r>
        <w:rPr>
          <w:lang w:val="en-US" w:eastAsia="zh-CN"/>
        </w:rPr>
        <w:t>多插件，还真是不报错了，但是</w:t>
      </w:r>
      <w:r>
        <w:rPr>
          <w:lang w:val="en-US" w:eastAsia="zh-CN"/>
        </w:rPr>
        <w:t>YCM</w:t>
      </w:r>
      <w:r>
        <w:rPr>
          <w:lang w:val="en-US" w:eastAsia="zh-CN"/>
        </w:rPr>
        <w:t>对</w:t>
      </w:r>
      <w:r>
        <w:rPr>
          <w:lang w:val="en-US" w:eastAsia="zh-CN"/>
        </w:rPr>
        <w:t>C</w:t>
      </w:r>
      <w:r>
        <w:rPr>
          <w:lang w:val="en-US" w:eastAsia="zh-CN"/>
        </w:rPr>
        <w:t>语言的功能还是没有实现</w:t>
      </w:r>
      <w:r>
        <w:rPr>
          <w:lang w:val="en-US" w:eastAsia="zh-CN"/>
        </w:rPr>
        <w:t>fuck</w:t>
      </w:r>
    </w:p>
    <w:p>
      <w:pPr>
        <w:pStyle w:val="Normal"/>
        <w:rPr>
          <w:lang w:val="en-US" w:eastAsia="zh-CN"/>
        </w:rPr>
      </w:pPr>
      <w:r>
        <w:rPr>
          <w:lang w:val="en-US" w:eastAsia="zh-CN"/>
        </w:rPr>
      </w:r>
    </w:p>
    <w:p>
      <w:pPr>
        <w:pStyle w:val="Normal"/>
        <w:rPr>
          <w:lang w:val="en-US" w:eastAsia="zh-CN"/>
        </w:rPr>
      </w:pPr>
      <w:r>
        <w:rPr>
          <w:lang w:val="en-US" w:eastAsia="zh-CN"/>
        </w:rPr>
        <w:t>按照</w:t>
      </w:r>
      <w:r>
        <w:rPr>
          <w:lang w:val="en-US" w:eastAsia="zh-CN"/>
        </w:rPr>
        <w:t>github</w:t>
      </w:r>
      <w:r>
        <w:rPr>
          <w:lang w:val="en-US" w:eastAsia="zh-CN"/>
        </w:rPr>
        <w:t>上那个网友给的方法，源码安装</w:t>
      </w:r>
      <w:r>
        <w:rPr>
          <w:lang w:val="en-US" w:eastAsia="zh-CN"/>
        </w:rPr>
        <w:t>vim</w:t>
      </w:r>
      <w:r>
        <w:rPr>
          <w:lang w:val="en-US" w:eastAsia="zh-CN"/>
        </w:rPr>
        <w:t>是没有成功的。系统的自带的</w:t>
      </w:r>
      <w:r>
        <w:rPr>
          <w:lang w:val="en-US" w:eastAsia="zh-CN"/>
        </w:rPr>
        <w:t>vim</w:t>
      </w:r>
      <w:r>
        <w:rPr>
          <w:lang w:val="en-US" w:eastAsia="zh-CN"/>
        </w:rPr>
        <w:t>目录是在</w:t>
      </w:r>
      <w:r>
        <w:rPr>
          <w:lang w:val="en-US" w:eastAsia="zh-CN"/>
        </w:rPr>
        <w:t>/usr/share/vim/vim72/</w:t>
      </w:r>
      <w:r>
        <w:rPr>
          <w:lang w:val="en-US" w:eastAsia="zh-CN"/>
        </w:rPr>
        <w:t>这个目录下</w:t>
      </w:r>
    </w:p>
    <w:p>
      <w:pPr>
        <w:pStyle w:val="Normal"/>
        <w:rPr>
          <w:lang w:val="en-US" w:eastAsia="zh-CN"/>
        </w:rPr>
      </w:pPr>
      <w:r>
        <w:rPr>
          <w:lang w:val="en-US" w:eastAsia="zh-CN"/>
        </w:rPr>
        <w:t>要让自己生效，首先得下载字体然后把</w:t>
      </w:r>
      <w:r>
        <w:rPr>
          <w:lang w:val="en-US" w:eastAsia="zh-CN"/>
        </w:rPr>
        <w:t>.vim</w:t>
      </w:r>
      <w:r>
        <w:rPr>
          <w:lang w:val="en-US" w:eastAsia="zh-CN"/>
        </w:rPr>
        <w:t>移动到</w:t>
      </w:r>
      <w:r>
        <w:rPr>
          <w:lang w:val="en-US" w:eastAsia="zh-CN"/>
        </w:rPr>
        <w:t>vim</w:t>
      </w:r>
      <w:r>
        <w:rPr>
          <w:lang w:val="en-US" w:eastAsia="zh-CN"/>
        </w:rPr>
        <w:t>的</w:t>
      </w:r>
      <w:r>
        <w:rPr>
          <w:lang w:val="en-US" w:eastAsia="zh-CN"/>
        </w:rPr>
        <w:t>colors</w:t>
      </w:r>
      <w:r>
        <w:rPr>
          <w:lang w:val="en-US" w:eastAsia="zh-CN"/>
        </w:rPr>
        <w:t>目录呢？</w:t>
      </w:r>
    </w:p>
    <w:p>
      <w:pPr>
        <w:pStyle w:val="Normal"/>
        <w:rPr>
          <w:lang w:val="en-US" w:eastAsia="zh-CN"/>
        </w:rPr>
      </w:pPr>
      <w:r>
        <w:rPr/>
        <w:drawing>
          <wp:inline distT="0" distB="11430" distL="0" distR="8255">
            <wp:extent cx="5268595" cy="1055370"/>
            <wp:effectExtent l="0" t="0" r="0" b="0"/>
            <wp:docPr id="54" name="图片 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48" descr=""/>
                    <pic:cNvPicPr>
                      <a:picLocks noChangeAspect="1" noChangeArrowheads="1"/>
                    </pic:cNvPicPr>
                  </pic:nvPicPr>
                  <pic:blipFill>
                    <a:blip r:embed="rId70"/>
                    <a:stretch>
                      <a:fillRect/>
                    </a:stretch>
                  </pic:blipFill>
                  <pic:spPr bwMode="auto">
                    <a:xfrm>
                      <a:off x="0" y="0"/>
                      <a:ext cx="5268595" cy="1055370"/>
                    </a:xfrm>
                    <a:prstGeom prst="rect">
                      <a:avLst/>
                    </a:prstGeom>
                  </pic:spPr>
                </pic:pic>
              </a:graphicData>
            </a:graphic>
          </wp:inline>
        </w:drawing>
      </w:r>
    </w:p>
    <w:p>
      <w:pPr>
        <w:pStyle w:val="Normal"/>
        <w:rPr>
          <w:lang w:val="en-US" w:eastAsia="zh-CN"/>
        </w:rPr>
      </w:pPr>
      <w:r>
        <w:rPr>
          <w:lang w:val="en-US" w:eastAsia="zh-CN"/>
        </w:rPr>
        <w:t>centos</w:t>
      </w:r>
      <w:r>
        <w:rPr>
          <w:lang w:val="en-US" w:eastAsia="zh-CN"/>
        </w:rPr>
        <w:t>下默认是没有安装</w:t>
      </w:r>
      <w:r>
        <w:rPr>
          <w:lang w:val="en-US" w:eastAsia="zh-CN"/>
        </w:rPr>
        <w:t>pip</w:t>
      </w:r>
      <w:r>
        <w:rPr>
          <w:lang w:val="en-US" w:eastAsia="zh-CN"/>
        </w:rPr>
        <w:t>的，想不到安装</w:t>
      </w:r>
      <w:r>
        <w:rPr>
          <w:lang w:val="en-US" w:eastAsia="zh-CN"/>
        </w:rPr>
        <w:t>pip</w:t>
      </w:r>
      <w:r>
        <w:rPr>
          <w:lang w:val="en-US" w:eastAsia="zh-CN"/>
        </w:rPr>
        <w:t>还有这么多坑，还好有万能的网友</w:t>
      </w:r>
    </w:p>
    <w:p>
      <w:pPr>
        <w:pStyle w:val="Normal"/>
        <w:rPr/>
      </w:pPr>
      <w:hyperlink r:id="rId71">
        <w:r>
          <w:rPr>
            <w:rStyle w:val="Internet"/>
            <w:lang w:val="en-US" w:eastAsia="zh-CN"/>
          </w:rPr>
          <w:t>http://www.cnblogs.com/Rsean/articles/5635904.html</w:t>
        </w:r>
      </w:hyperlink>
    </w:p>
    <w:p>
      <w:pPr>
        <w:pStyle w:val="Normal"/>
        <w:rPr>
          <w:lang w:val="en-US" w:eastAsia="zh-CN"/>
        </w:rPr>
      </w:pPr>
      <w:r>
        <w:rPr>
          <w:lang w:val="en-US" w:eastAsia="zh-CN"/>
        </w:rPr>
        <w:t>fuck</w:t>
      </w:r>
      <w:r>
        <w:rPr>
          <w:lang w:val="en-US" w:eastAsia="zh-CN"/>
        </w:rPr>
        <w:t>，其实是我的命令不对，应该用这个命令</w:t>
      </w:r>
      <w:r>
        <w:rPr>
          <w:lang w:val="en-US" w:eastAsia="zh-CN"/>
        </w:rPr>
        <w:t>:sudo yum -y install python-pip</w:t>
      </w:r>
    </w:p>
    <w:p>
      <w:pPr>
        <w:pStyle w:val="Normal"/>
        <w:rPr>
          <w:lang w:val="en-US" w:eastAsia="zh-CN"/>
        </w:rPr>
      </w:pPr>
      <w:r>
        <w:rPr>
          <w:lang w:val="en-US" w:eastAsia="zh-CN"/>
        </w:rPr>
        <w:t>我用成了</w:t>
      </w:r>
      <w:r>
        <w:rPr>
          <w:lang w:val="en-US" w:eastAsia="zh-CN"/>
        </w:rPr>
        <w:t>yum install pip,</w:t>
      </w:r>
      <w:r>
        <w:rPr>
          <w:lang w:val="en-US" w:eastAsia="zh-CN"/>
        </w:rPr>
        <w:t>当然不行啦</w:t>
      </w:r>
    </w:p>
    <w:p>
      <w:pPr>
        <w:pStyle w:val="Normal"/>
        <w:rPr>
          <w:lang w:val="en-US" w:eastAsia="zh-CN"/>
        </w:rPr>
      </w:pPr>
      <w:r>
        <w:rPr>
          <w:lang w:val="en-US" w:eastAsia="zh-CN"/>
        </w:rPr>
        <w:t>然后</w:t>
      </w:r>
      <w:r>
        <w:rPr>
          <w:lang w:val="en-US" w:eastAsia="zh-CN"/>
        </w:rPr>
        <w:t>yum install python-devel</w:t>
      </w:r>
      <w:r>
        <w:rPr>
          <w:lang w:val="en-US" w:eastAsia="zh-CN"/>
        </w:rPr>
        <w:t>是成功的，并不需要</w:t>
      </w:r>
      <w:r>
        <w:rPr>
          <w:lang w:val="en-US" w:eastAsia="zh-CN"/>
        </w:rPr>
        <w:t>pip install python-devel</w:t>
      </w:r>
      <w:r>
        <w:rPr>
          <w:lang w:val="en-US" w:eastAsia="zh-CN"/>
        </w:rPr>
        <w:t>这个命令，</w:t>
      </w:r>
      <w:r>
        <w:rPr>
          <w:lang w:val="en-US" w:eastAsia="zh-CN"/>
        </w:rPr>
        <w:t>fuck</w:t>
      </w:r>
    </w:p>
    <w:p>
      <w:pPr>
        <w:pStyle w:val="Normal"/>
        <w:rPr>
          <w:lang w:val="en-US" w:eastAsia="zh-CN"/>
        </w:rPr>
      </w:pPr>
      <w:r>
        <w:rPr>
          <w:lang w:val="en-US" w:eastAsia="zh-CN"/>
        </w:rPr>
        <w:t>好坑爹啊，是说咋</w:t>
      </w:r>
      <w:r>
        <w:rPr>
          <w:lang w:val="en-US" w:eastAsia="zh-CN"/>
        </w:rPr>
        <w:t>Ubuntu</w:t>
      </w:r>
      <w:r>
        <w:rPr>
          <w:lang w:val="en-US" w:eastAsia="zh-CN"/>
        </w:rPr>
        <w:t>安装软件失败呢。还以为是系统给的问题。原来是</w:t>
      </w:r>
      <w:r>
        <w:rPr>
          <w:lang w:val="en-US" w:eastAsia="zh-CN"/>
        </w:rPr>
        <w:t>DNS</w:t>
      </w:r>
      <w:r>
        <w:rPr>
          <w:lang w:val="en-US" w:eastAsia="zh-CN"/>
        </w:rPr>
        <w:t>也就是</w:t>
      </w:r>
      <w:r>
        <w:rPr>
          <w:lang w:val="en-US" w:eastAsia="zh-CN"/>
        </w:rPr>
        <w:t>nameserver</w:t>
      </w:r>
      <w:r>
        <w:rPr>
          <w:lang w:val="en-US" w:eastAsia="zh-CN"/>
        </w:rPr>
        <w:t>在每次关机之后就会还原了，导致我根本就没有连接上外网，开机之后需要再添加，什么情况</w:t>
      </w:r>
    </w:p>
    <w:p>
      <w:pPr>
        <w:pStyle w:val="Normal"/>
        <w:rPr>
          <w:lang w:val="en-US" w:eastAsia="zh-CN"/>
        </w:rPr>
      </w:pPr>
      <w:r>
        <w:rPr>
          <w:lang w:val="en-US" w:eastAsia="zh-CN"/>
        </w:rPr>
        <w:t>找到一个帖子，应该是管用的，下次重启试试看</w:t>
      </w:r>
    </w:p>
    <w:p>
      <w:pPr>
        <w:pStyle w:val="Normal"/>
        <w:rPr/>
      </w:pPr>
      <w:hyperlink r:id="rId72">
        <w:r>
          <w:rPr>
            <w:rStyle w:val="Internet"/>
            <w:lang w:val="en-US" w:eastAsia="zh-CN"/>
          </w:rPr>
          <w:t>http://www.th7.cn/system/lin/201602/153507.shtml</w:t>
        </w:r>
      </w:hyperlink>
    </w:p>
    <w:p>
      <w:pPr>
        <w:pStyle w:val="Normal"/>
        <w:rPr>
          <w:lang w:val="en-US" w:eastAsia="zh-CN"/>
        </w:rPr>
      </w:pPr>
      <w:r>
        <w:rPr>
          <w:lang w:val="en-US" w:eastAsia="zh-CN"/>
        </w:rPr>
      </w:r>
    </w:p>
    <w:p>
      <w:pPr>
        <w:pStyle w:val="Normal"/>
        <w:rPr>
          <w:lang w:val="en-US" w:eastAsia="zh-CN"/>
        </w:rPr>
      </w:pPr>
      <w:r>
        <w:rPr>
          <w:lang w:val="en-US" w:eastAsia="zh-CN"/>
        </w:rPr>
        <w:t>翻看了一下以前的笔记，如果往</w:t>
      </w:r>
      <w:r>
        <w:rPr>
          <w:lang w:val="en-US" w:eastAsia="zh-CN"/>
        </w:rPr>
        <w:t>github</w:t>
      </w:r>
      <w:r>
        <w:rPr>
          <w:lang w:val="en-US" w:eastAsia="zh-CN"/>
        </w:rPr>
        <w:t>上</w:t>
      </w:r>
      <w:r>
        <w:rPr>
          <w:lang w:val="en-US" w:eastAsia="zh-CN"/>
        </w:rPr>
        <w:t>push</w:t>
      </w:r>
      <w:r>
        <w:rPr>
          <w:lang w:val="en-US" w:eastAsia="zh-CN"/>
        </w:rPr>
        <w:t>，当然是需要输入账号密码，这样配置</w:t>
      </w:r>
      <w:r>
        <w:rPr>
          <w:lang w:val="en-US" w:eastAsia="zh-CN"/>
        </w:rPr>
        <w:t>ssh</w:t>
      </w:r>
      <w:r>
        <w:rPr>
          <w:lang w:val="en-US" w:eastAsia="zh-CN"/>
        </w:rPr>
        <w:t>免登录还是很有必要的</w:t>
      </w:r>
    </w:p>
    <w:p>
      <w:pPr>
        <w:pStyle w:val="Normal"/>
        <w:rPr>
          <w:lang w:val="en-US" w:eastAsia="zh-CN"/>
        </w:rPr>
      </w:pPr>
      <w:r>
        <w:rPr>
          <w:lang w:val="en-US" w:eastAsia="zh-CN"/>
        </w:rPr>
        <w:t>只要是不为空的值，逻辑判断都是</w:t>
      </w:r>
      <w:r>
        <w:rPr>
          <w:lang w:val="en-US" w:eastAsia="zh-CN"/>
        </w:rPr>
        <w:t>true(1)</w:t>
      </w:r>
    </w:p>
    <w:p>
      <w:pPr>
        <w:pStyle w:val="Normal"/>
        <w:rPr>
          <w:lang w:val="en-US" w:eastAsia="zh-CN"/>
        </w:rPr>
      </w:pPr>
      <w:r>
        <w:rPr>
          <w:lang w:val="en-US" w:eastAsia="zh-CN"/>
        </w:rPr>
        <w:t>添加之后确实又用了，开始</w:t>
      </w:r>
      <w:r>
        <w:rPr>
          <w:lang w:val="en-US" w:eastAsia="zh-CN"/>
        </w:rPr>
        <w:t>clone</w:t>
      </w:r>
      <w:r>
        <w:rPr>
          <w:lang w:val="en-US" w:eastAsia="zh-CN"/>
        </w:rPr>
        <w:t>了，只不过速度超慢</w:t>
      </w:r>
      <w:r>
        <w:rPr>
          <w:lang w:val="en-US" w:eastAsia="zh-CN"/>
        </w:rPr>
        <w:t>,</w:t>
      </w:r>
      <w:r>
        <w:rPr>
          <w:lang w:val="en-US" w:eastAsia="zh-CN"/>
        </w:rPr>
        <w:t>实在是慢，平均速度</w:t>
      </w:r>
      <w:r>
        <w:rPr>
          <w:lang w:val="en-US" w:eastAsia="zh-CN"/>
        </w:rPr>
        <w:t>4k</w:t>
      </w:r>
      <w:r>
        <w:rPr>
          <w:lang w:val="en-US" w:eastAsia="zh-CN"/>
        </w:rPr>
        <w:t>，所以翻墙</w:t>
      </w:r>
      <w:r>
        <w:rPr>
          <w:lang w:val="en-US" w:eastAsia="zh-CN"/>
        </w:rPr>
        <w:t>chrome</w:t>
      </w:r>
      <w:r>
        <w:rPr>
          <w:lang w:val="en-US" w:eastAsia="zh-CN"/>
        </w:rPr>
        <w:t>下载，没几秒钟就</w:t>
      </w:r>
      <w:r>
        <w:rPr>
          <w:lang w:val="en-US" w:eastAsia="zh-CN"/>
        </w:rPr>
        <w:t>ok</w:t>
      </w:r>
      <w:r>
        <w:rPr>
          <w:lang w:val="en-US" w:eastAsia="zh-CN"/>
        </w:rPr>
        <w:t>，但是还需要在</w:t>
      </w:r>
      <w:r>
        <w:rPr>
          <w:lang w:val="en-US" w:eastAsia="zh-CN"/>
        </w:rPr>
        <w:t>centos</w:t>
      </w:r>
      <w:r>
        <w:rPr>
          <w:lang w:val="en-US" w:eastAsia="zh-CN"/>
        </w:rPr>
        <w:t>安装</w:t>
      </w:r>
      <w:r>
        <w:rPr>
          <w:lang w:val="en-US" w:eastAsia="zh-CN"/>
        </w:rPr>
        <w:t>unrar</w:t>
      </w:r>
      <w:r>
        <w:rPr>
          <w:lang w:val="en-US" w:eastAsia="zh-CN"/>
        </w:rPr>
        <w:t>，麻烦啊，之前的笔记都不知道放哪儿了，，操蛋这不坑爹呢么？自己不会整理啊，美版还是用</w:t>
      </w:r>
      <w:r>
        <w:rPr>
          <w:lang w:val="en-US" w:eastAsia="zh-CN"/>
        </w:rPr>
        <w:t>git</w:t>
      </w:r>
      <w:r>
        <w:rPr>
          <w:lang w:val="en-US" w:eastAsia="zh-CN"/>
        </w:rPr>
        <w:t>把，这次居然快多了，解压后的</w:t>
      </w:r>
      <w:r>
        <w:rPr>
          <w:lang w:val="en-US" w:eastAsia="zh-CN"/>
        </w:rPr>
        <w:t>vim</w:t>
      </w:r>
      <w:r>
        <w:rPr>
          <w:lang w:val="en-US" w:eastAsia="zh-CN"/>
        </w:rPr>
        <w:t>居然又</w:t>
      </w:r>
      <w:r>
        <w:rPr>
          <w:lang w:val="en-US" w:eastAsia="zh-CN"/>
        </w:rPr>
        <w:t>100</w:t>
      </w:r>
      <w:r>
        <w:rPr>
          <w:lang w:val="en-US" w:eastAsia="zh-CN"/>
        </w:rPr>
        <w:t>多兆啊</w:t>
      </w:r>
    </w:p>
    <w:p>
      <w:pPr>
        <w:pStyle w:val="Normal"/>
        <w:rPr>
          <w:lang w:val="en-US" w:eastAsia="zh-CN"/>
        </w:rPr>
      </w:pPr>
      <w:r>
        <w:rPr/>
        <w:drawing>
          <wp:inline distT="0" distB="17780" distL="0" distR="5080">
            <wp:extent cx="5271770" cy="1353820"/>
            <wp:effectExtent l="0" t="0" r="0" b="0"/>
            <wp:docPr id="55" name="图片 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47" descr=""/>
                    <pic:cNvPicPr>
                      <a:picLocks noChangeAspect="1" noChangeArrowheads="1"/>
                    </pic:cNvPicPr>
                  </pic:nvPicPr>
                  <pic:blipFill>
                    <a:blip r:embed="rId73"/>
                    <a:stretch>
                      <a:fillRect/>
                    </a:stretch>
                  </pic:blipFill>
                  <pic:spPr bwMode="auto">
                    <a:xfrm>
                      <a:off x="0" y="0"/>
                      <a:ext cx="5271770" cy="1353820"/>
                    </a:xfrm>
                    <a:prstGeom prst="rect">
                      <a:avLst/>
                    </a:prstGeom>
                  </pic:spPr>
                </pic:pic>
              </a:graphicData>
            </a:graphic>
          </wp:inline>
        </w:drawing>
      </w:r>
    </w:p>
    <w:p>
      <w:pPr>
        <w:pStyle w:val="Normal"/>
        <w:rPr>
          <w:lang w:val="en-US" w:eastAsia="zh-CN"/>
        </w:rPr>
      </w:pPr>
      <w:r>
        <w:rPr>
          <w:lang w:val="en-US" w:eastAsia="zh-CN"/>
        </w:rPr>
        <w:t>2016.11.43.</w:t>
      </w:r>
      <w:r>
        <w:rPr>
          <w:lang w:val="en-US" w:eastAsia="zh-CN"/>
        </w:rPr>
        <w:t>有日子没在</w:t>
      </w:r>
      <w:r>
        <w:rPr>
          <w:lang w:val="en-US" w:eastAsia="zh-CN"/>
        </w:rPr>
        <w:t>Linux</w:t>
      </w:r>
      <w:r>
        <w:rPr>
          <w:lang w:val="en-US" w:eastAsia="zh-CN"/>
        </w:rPr>
        <w:t>下使用</w:t>
      </w:r>
      <w:r>
        <w:rPr>
          <w:lang w:val="en-US" w:eastAsia="zh-CN"/>
        </w:rPr>
        <w:t>git</w:t>
      </w:r>
      <w:r>
        <w:rPr>
          <w:lang w:val="en-US" w:eastAsia="zh-CN"/>
        </w:rPr>
        <w:t>了，今天想</w:t>
      </w:r>
      <w:r>
        <w:rPr>
          <w:lang w:val="en-US" w:eastAsia="zh-CN"/>
        </w:rPr>
        <w:t>git</w:t>
      </w:r>
      <w:r>
        <w:rPr>
          <w:lang w:val="en-US" w:eastAsia="zh-CN"/>
        </w:rPr>
        <w:t>下</w:t>
      </w:r>
      <w:r>
        <w:rPr>
          <w:lang w:val="en-US" w:eastAsia="zh-CN"/>
        </w:rPr>
        <w:t>vim</w:t>
      </w:r>
      <w:r>
        <w:rPr>
          <w:lang w:val="en-US" w:eastAsia="zh-CN"/>
        </w:rPr>
        <w:t>结果报错了，运行的时候就是有提醒让我把公钥给加到</w:t>
      </w:r>
      <w:r>
        <w:rPr>
          <w:lang w:val="en-US" w:eastAsia="zh-CN"/>
        </w:rPr>
        <w:t>github</w:t>
      </w:r>
      <w:r>
        <w:rPr>
          <w:lang w:val="en-US" w:eastAsia="zh-CN"/>
        </w:rPr>
        <w:t>上的</w:t>
      </w:r>
      <w:r>
        <w:rPr>
          <w:lang w:val="en-US" w:eastAsia="zh-CN"/>
        </w:rPr>
        <w:t>ip</w:t>
      </w:r>
      <w:r>
        <w:rPr>
          <w:lang w:val="en-US" w:eastAsia="zh-CN"/>
        </w:rPr>
        <w:t>里面，但是我没有注意，后来就一直抱错，没办法，上网搜索方法，还真有解决办法，就是把我本机的</w:t>
      </w:r>
      <w:r>
        <w:rPr>
          <w:lang w:val="en-US" w:eastAsia="zh-CN"/>
        </w:rPr>
        <w:t>ssh</w:t>
      </w:r>
      <w:r>
        <w:rPr>
          <w:lang w:val="en-US" w:eastAsia="zh-CN"/>
        </w:rPr>
        <w:t>公钥给拷贝到</w:t>
      </w:r>
      <w:r>
        <w:rPr>
          <w:lang w:val="en-US" w:eastAsia="zh-CN"/>
        </w:rPr>
        <w:t>github</w:t>
      </w:r>
      <w:r>
        <w:rPr>
          <w:lang w:val="en-US" w:eastAsia="zh-CN"/>
        </w:rPr>
        <w:t>上，</w:t>
      </w:r>
      <w:r>
        <w:rPr>
          <w:lang w:val="en-US" w:eastAsia="zh-CN"/>
        </w:rPr>
        <w:t>github</w:t>
      </w:r>
      <w:r>
        <w:rPr>
          <w:lang w:val="en-US" w:eastAsia="zh-CN"/>
        </w:rPr>
        <w:t>上还真有添加</w:t>
      </w:r>
      <w:r>
        <w:rPr>
          <w:lang w:val="en-US" w:eastAsia="zh-CN"/>
        </w:rPr>
        <w:t>SSH</w:t>
      </w:r>
      <w:r>
        <w:rPr>
          <w:lang w:val="en-US" w:eastAsia="zh-CN"/>
        </w:rPr>
        <w:t>的设置，</w:t>
      </w:r>
      <w:r>
        <w:rPr>
          <w:lang w:val="en-US" w:eastAsia="zh-CN"/>
        </w:rPr>
        <w:t>7</w:t>
      </w:r>
      <w:r>
        <w:rPr>
          <w:lang w:val="en-US" w:eastAsia="zh-CN"/>
        </w:rPr>
        <w:t>月份的时候用过，后来就没用过了，就是把公钥的内容给</w:t>
      </w:r>
      <w:r>
        <w:rPr>
          <w:lang w:val="en-US" w:eastAsia="zh-CN"/>
        </w:rPr>
        <w:t>cat</w:t>
      </w:r>
      <w:r>
        <w:rPr>
          <w:lang w:val="en-US" w:eastAsia="zh-CN"/>
        </w:rPr>
        <w:t>，然后新建一个</w:t>
      </w:r>
      <w:r>
        <w:rPr>
          <w:lang w:val="en-US" w:eastAsia="zh-CN"/>
        </w:rPr>
        <w:t>SSH key</w:t>
      </w:r>
      <w:r>
        <w:rPr>
          <w:lang w:val="en-US" w:eastAsia="zh-CN"/>
        </w:rPr>
        <w:t>把公钥内容给拷贝过来，这样就可以实现免登录了，难道之前</w:t>
      </w:r>
      <w:r>
        <w:rPr>
          <w:lang w:val="en-US" w:eastAsia="zh-CN"/>
        </w:rPr>
        <w:t>git clone</w:t>
      </w:r>
      <w:r>
        <w:rPr>
          <w:lang w:val="en-US" w:eastAsia="zh-CN"/>
        </w:rPr>
        <w:t>也需要账户密码？没发现啊，难道</w:t>
      </w:r>
      <w:r>
        <w:rPr>
          <w:lang w:val="en-US" w:eastAsia="zh-CN"/>
        </w:rPr>
        <w:t>github</w:t>
      </w:r>
      <w:r>
        <w:rPr>
          <w:lang w:val="en-US" w:eastAsia="zh-CN"/>
        </w:rPr>
        <w:t>上</w:t>
      </w:r>
      <w:r>
        <w:rPr>
          <w:lang w:val="en-US" w:eastAsia="zh-CN"/>
        </w:rPr>
        <w:t>clone</w:t>
      </w:r>
      <w:r>
        <w:rPr>
          <w:lang w:val="en-US" w:eastAsia="zh-CN"/>
        </w:rPr>
        <w:t>是这样，我以前没发现？</w:t>
      </w:r>
    </w:p>
    <w:p>
      <w:pPr>
        <w:pStyle w:val="Normal"/>
        <w:rPr>
          <w:lang w:val="en-US" w:eastAsia="zh-CN"/>
        </w:rPr>
      </w:pPr>
      <w:r>
        <w:rPr/>
        <w:drawing>
          <wp:inline distT="0" distB="2540" distL="0" distR="6350">
            <wp:extent cx="5270500" cy="2473960"/>
            <wp:effectExtent l="0" t="0" r="0" b="0"/>
            <wp:docPr id="56" name="图片 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46" descr=""/>
                    <pic:cNvPicPr>
                      <a:picLocks noChangeAspect="1" noChangeArrowheads="1"/>
                    </pic:cNvPicPr>
                  </pic:nvPicPr>
                  <pic:blipFill>
                    <a:blip r:embed="rId74"/>
                    <a:stretch>
                      <a:fillRect/>
                    </a:stretch>
                  </pic:blipFill>
                  <pic:spPr bwMode="auto">
                    <a:xfrm>
                      <a:off x="0" y="0"/>
                      <a:ext cx="5270500" cy="2473960"/>
                    </a:xfrm>
                    <a:prstGeom prst="rect">
                      <a:avLst/>
                    </a:prstGeom>
                  </pic:spPr>
                </pic:pic>
              </a:graphicData>
            </a:graphic>
          </wp:inline>
        </w:drawing>
      </w:r>
    </w:p>
    <w:p>
      <w:pPr>
        <w:pStyle w:val="Normal"/>
        <w:rPr>
          <w:lang w:val="en-US" w:eastAsia="zh-CN"/>
        </w:rPr>
      </w:pPr>
      <w:r>
        <w:rPr/>
        <w:drawing>
          <wp:inline distT="0" distB="0" distL="0" distR="3810">
            <wp:extent cx="5273040" cy="1028700"/>
            <wp:effectExtent l="0" t="0" r="0" b="0"/>
            <wp:docPr id="57" name="图片 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45" descr=""/>
                    <pic:cNvPicPr>
                      <a:picLocks noChangeAspect="1" noChangeArrowheads="1"/>
                    </pic:cNvPicPr>
                  </pic:nvPicPr>
                  <pic:blipFill>
                    <a:blip r:embed="rId75"/>
                    <a:stretch>
                      <a:fillRect/>
                    </a:stretch>
                  </pic:blipFill>
                  <pic:spPr bwMode="auto">
                    <a:xfrm>
                      <a:off x="0" y="0"/>
                      <a:ext cx="5273040" cy="1028700"/>
                    </a:xfrm>
                    <a:prstGeom prst="rect">
                      <a:avLst/>
                    </a:prstGeom>
                  </pic:spPr>
                </pic:pic>
              </a:graphicData>
            </a:graphic>
          </wp:inline>
        </w:drawing>
      </w:r>
    </w:p>
    <w:p>
      <w:pPr>
        <w:pStyle w:val="Normal"/>
        <w:rPr>
          <w:lang w:val="en-US" w:eastAsia="zh-CN"/>
        </w:rPr>
      </w:pPr>
      <w:r>
        <w:rPr>
          <w:lang w:val="en-US" w:eastAsia="zh-CN"/>
        </w:rPr>
        <w:t>关键就是要理解</w:t>
      </w:r>
      <w:r>
        <w:rPr>
          <w:lang w:val="en-US" w:eastAsia="zh-CN"/>
        </w:rPr>
        <w:t>AWK</w:t>
      </w:r>
      <w:r>
        <w:rPr>
          <w:lang w:val="en-US" w:eastAsia="zh-CN"/>
        </w:rPr>
        <w:t>是按顺序依次向后执行的</w:t>
      </w:r>
    </w:p>
    <w:p>
      <w:pPr>
        <w:pStyle w:val="Normal"/>
        <w:rPr>
          <w:lang w:val="en-US" w:eastAsia="zh-CN"/>
        </w:rPr>
      </w:pPr>
      <w:r>
        <w:rPr>
          <w:lang w:val="en-US" w:eastAsia="zh-CN"/>
        </w:rPr>
        <w:t>要达到匹配</w:t>
      </w:r>
      <w:r>
        <w:rPr>
          <w:lang w:val="en-US" w:eastAsia="zh-CN"/>
        </w:rPr>
        <w:t>AA</w:t>
      </w:r>
      <w:r>
        <w:rPr>
          <w:lang w:val="en-US" w:eastAsia="zh-CN"/>
        </w:rPr>
        <w:t>就输出</w:t>
      </w:r>
      <w:r>
        <w:rPr>
          <w:lang w:val="en-US" w:eastAsia="zh-CN"/>
        </w:rPr>
        <w:t>YES</w:t>
      </w:r>
      <w:r>
        <w:rPr>
          <w:lang w:val="en-US" w:eastAsia="zh-CN"/>
        </w:rPr>
        <w:t>，不匹配就输出</w:t>
      </w:r>
      <w:r>
        <w:rPr>
          <w:lang w:val="en-US" w:eastAsia="zh-CN"/>
        </w:rPr>
        <w:t>NO</w:t>
      </w:r>
      <w:r>
        <w:rPr>
          <w:lang w:val="en-US" w:eastAsia="zh-CN"/>
        </w:rPr>
        <w:t>，下面的这三种方法都可以</w:t>
      </w:r>
    </w:p>
    <w:p>
      <w:pPr>
        <w:pStyle w:val="Normal"/>
        <w:rPr>
          <w:lang w:val="en-US" w:eastAsia="zh-CN"/>
        </w:rPr>
      </w:pPr>
      <w:r>
        <w:rPr>
          <w:lang w:val="en-US" w:eastAsia="zh-CN"/>
        </w:rPr>
        <w:t>cat file|awk '{if($0~/AA/){print $0" YES"}!/AA{print $0" NO}</w:t>
      </w:r>
    </w:p>
    <w:p>
      <w:pPr>
        <w:pStyle w:val="Normal"/>
        <w:rPr>
          <w:lang w:val="en-US" w:eastAsia="zh-CN"/>
        </w:rPr>
      </w:pPr>
      <w:r>
        <w:rPr>
          <w:lang w:val="en-US" w:eastAsia="zh-CN"/>
        </w:rPr>
        <w:t>cat file|awk '{if($0~/AA/){print $0" YES";next}{print $0"}}(</w:t>
      </w:r>
      <w:r>
        <w:rPr>
          <w:lang w:val="en-US" w:eastAsia="zh-CN"/>
        </w:rPr>
        <w:t>这个</w:t>
      </w:r>
      <w:r>
        <w:rPr>
          <w:lang w:val="en-US" w:eastAsia="zh-CN"/>
        </w:rPr>
        <w:t>next</w:t>
      </w:r>
      <w:r>
        <w:rPr>
          <w:lang w:val="en-US" w:eastAsia="zh-CN"/>
        </w:rPr>
        <w:t>很像循环里面的</w:t>
      </w:r>
      <w:r>
        <w:rPr>
          <w:lang w:val="en-US" w:eastAsia="zh-CN"/>
        </w:rPr>
        <w:t>continue</w:t>
      </w:r>
      <w:r>
        <w:rPr>
          <w:lang w:val="en-US" w:eastAsia="zh-CN"/>
        </w:rPr>
        <w:t>，结束当前循环，进入下面的循环</w:t>
      </w:r>
    </w:p>
    <w:p>
      <w:pPr>
        <w:pStyle w:val="Normal"/>
        <w:rPr>
          <w:lang w:val="en-US" w:eastAsia="zh-CN"/>
        </w:rPr>
      </w:pPr>
      <w:r>
        <w:rPr/>
        <w:drawing>
          <wp:inline distT="0" distB="0" distL="0" distR="9525">
            <wp:extent cx="5267325" cy="1200150"/>
            <wp:effectExtent l="0" t="0" r="0" b="0"/>
            <wp:docPr id="58" name="图片 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44" descr=""/>
                    <pic:cNvPicPr>
                      <a:picLocks noChangeAspect="1" noChangeArrowheads="1"/>
                    </pic:cNvPicPr>
                  </pic:nvPicPr>
                  <pic:blipFill>
                    <a:blip r:embed="rId76"/>
                    <a:stretch>
                      <a:fillRect/>
                    </a:stretch>
                  </pic:blipFill>
                  <pic:spPr bwMode="auto">
                    <a:xfrm>
                      <a:off x="0" y="0"/>
                      <a:ext cx="5267325" cy="1200150"/>
                    </a:xfrm>
                    <a:prstGeom prst="rect">
                      <a:avLst/>
                    </a:prstGeom>
                  </pic:spPr>
                </pic:pic>
              </a:graphicData>
            </a:graphic>
          </wp:inline>
        </w:drawing>
      </w:r>
    </w:p>
    <w:p>
      <w:pPr>
        <w:pStyle w:val="Normal"/>
        <w:rPr>
          <w:lang w:val="en-US" w:eastAsia="zh-CN"/>
        </w:rPr>
      </w:pPr>
      <w:r>
        <w:rPr>
          <w:lang w:val="en-US" w:eastAsia="zh-CN"/>
        </w:rPr>
        <w:t>shell</w:t>
      </w:r>
      <w:r>
        <w:rPr>
          <w:lang w:val="en-US" w:eastAsia="zh-CN"/>
        </w:rPr>
        <w:t>里面的</w:t>
      </w:r>
      <w:r>
        <w:rPr>
          <w:lang w:val="en-US" w:eastAsia="zh-CN"/>
        </w:rPr>
        <w:t>awk</w:t>
      </w:r>
      <w:r>
        <w:rPr>
          <w:lang w:val="en-US" w:eastAsia="zh-CN"/>
        </w:rPr>
        <w:t>正则匹配的话，必须用</w:t>
      </w:r>
      <w:r>
        <w:rPr>
          <w:lang w:val="en-US" w:eastAsia="zh-CN"/>
        </w:rPr>
        <w:t>//</w:t>
      </w:r>
      <w:r>
        <w:rPr>
          <w:lang w:val="en-US" w:eastAsia="zh-CN"/>
        </w:rPr>
        <w:t>给包裹起来，</w:t>
      </w:r>
      <w:r>
        <w:rPr>
          <w:lang w:val="en-US" w:eastAsia="zh-CN"/>
        </w:rPr>
        <w:t>awk</w:t>
      </w:r>
      <w:r>
        <w:rPr>
          <w:lang w:val="en-US" w:eastAsia="zh-CN"/>
        </w:rPr>
        <w:t>的用法真的是很灵活</w:t>
      </w:r>
    </w:p>
    <w:p>
      <w:pPr>
        <w:pStyle w:val="Normal"/>
        <w:rPr>
          <w:lang w:val="en-US" w:eastAsia="zh-CN"/>
        </w:rPr>
      </w:pPr>
      <w:r>
        <w:rPr>
          <w:lang w:val="en-US" w:eastAsia="zh-CN"/>
        </w:rPr>
        <w:t>我用</w:t>
      </w:r>
      <w:r>
        <w:rPr>
          <w:lang w:val="en-US" w:eastAsia="zh-CN"/>
        </w:rPr>
        <w:t>date -s</w:t>
      </w:r>
      <w:r>
        <w:rPr>
          <w:lang w:val="en-US" w:eastAsia="zh-CN"/>
        </w:rPr>
        <w:t>修改</w:t>
      </w:r>
      <w:r>
        <w:rPr>
          <w:lang w:val="en-US" w:eastAsia="zh-CN"/>
        </w:rPr>
        <w:t>Linux</w:t>
      </w:r>
      <w:r>
        <w:rPr>
          <w:lang w:val="en-US" w:eastAsia="zh-CN"/>
        </w:rPr>
        <w:t>的时间，没几秒钟又给改回来了，感觉是有什么同步似的</w:t>
      </w:r>
      <w:r>
        <w:rPr>
          <w:lang w:val="en-US" w:eastAsia="zh-CN"/>
        </w:rPr>
        <w:br/>
        <w:t>Apache</w:t>
      </w:r>
      <w:r>
        <w:rPr>
          <w:lang w:val="en-US" w:eastAsia="zh-CN"/>
        </w:rPr>
        <w:t>日志统计并写入</w:t>
      </w:r>
      <w:r>
        <w:rPr>
          <w:lang w:val="en-US" w:eastAsia="zh-CN"/>
        </w:rPr>
        <w:t>mysql</w:t>
      </w:r>
      <w:r>
        <w:rPr>
          <w:lang w:val="en-US" w:eastAsia="zh-CN"/>
        </w:rPr>
        <w:t>的完整脚本</w:t>
      </w:r>
    </w:p>
    <w:p>
      <w:pPr>
        <w:pStyle w:val="Normal"/>
        <w:rPr>
          <w:lang w:val="en-US" w:eastAsia="zh-CN"/>
        </w:rPr>
      </w:pPr>
      <w:r>
        <w:rPr/>
        <w:drawing>
          <wp:inline distT="0" distB="16510" distL="0" distR="8890">
            <wp:extent cx="5267960" cy="3812540"/>
            <wp:effectExtent l="0" t="0" r="0" b="0"/>
            <wp:docPr id="59" name="图片 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43" descr=""/>
                    <pic:cNvPicPr>
                      <a:picLocks noChangeAspect="1" noChangeArrowheads="1"/>
                    </pic:cNvPicPr>
                  </pic:nvPicPr>
                  <pic:blipFill>
                    <a:blip r:embed="rId77"/>
                    <a:stretch>
                      <a:fillRect/>
                    </a:stretch>
                  </pic:blipFill>
                  <pic:spPr bwMode="auto">
                    <a:xfrm>
                      <a:off x="0" y="0"/>
                      <a:ext cx="5267960" cy="3812540"/>
                    </a:xfrm>
                    <a:prstGeom prst="rect">
                      <a:avLst/>
                    </a:prstGeom>
                  </pic:spPr>
                </pic:pic>
              </a:graphicData>
            </a:graphic>
          </wp:inline>
        </w:drawing>
      </w:r>
    </w:p>
    <w:p>
      <w:pPr>
        <w:pStyle w:val="Normal"/>
        <w:rPr>
          <w:lang w:val="en-US" w:eastAsia="zh-CN"/>
        </w:rPr>
      </w:pPr>
      <w:r>
        <w:rPr>
          <w:lang w:val="en-US" w:eastAsia="zh-CN"/>
        </w:rPr>
        <w:t>elinks</w:t>
      </w:r>
      <w:r>
        <w:rPr>
          <w:lang w:val="en-US" w:eastAsia="zh-CN"/>
        </w:rPr>
        <w:t>的刷新网页快捷键是</w:t>
      </w:r>
      <w:r>
        <w:rPr>
          <w:lang w:val="en-US" w:eastAsia="zh-CN"/>
        </w:rPr>
        <w:t>ctrl+r,fuck</w:t>
      </w:r>
      <w:r>
        <w:rPr>
          <w:lang w:val="en-US" w:eastAsia="zh-CN"/>
        </w:rPr>
        <w:t>，真诡异在网上找了半天都没找到</w:t>
      </w:r>
    </w:p>
    <w:p>
      <w:pPr>
        <w:pStyle w:val="Normal"/>
        <w:rPr>
          <w:lang w:val="en-US" w:eastAsia="zh-CN"/>
        </w:rPr>
      </w:pPr>
      <w:r>
        <w:rPr>
          <w:lang w:val="en-US" w:eastAsia="zh-CN"/>
        </w:rPr>
        <w:t>注意了，脚本里面的</w:t>
      </w:r>
      <w:r>
        <w:rPr>
          <w:lang w:val="en-US" w:eastAsia="zh-CN"/>
        </w:rPr>
        <w:t>sql</w:t>
      </w:r>
      <w:r>
        <w:rPr>
          <w:lang w:val="en-US" w:eastAsia="zh-CN"/>
        </w:rPr>
        <w:t>语句是字符串，要在遍历前面加上””的，要不然写入数据库中会失败的，注意写法，</w:t>
      </w:r>
      <w:r>
        <w:rPr>
          <w:lang w:val="en-US" w:eastAsia="zh-CN"/>
        </w:rPr>
        <w:t xml:space="preserve">cat </w:t>
      </w:r>
      <w:r>
        <w:rPr>
          <w:lang w:val="en-US" w:eastAsia="zh-CN"/>
        </w:rPr>
        <w:t>变量的时候不行</w:t>
      </w:r>
      <w:r>
        <w:rPr>
          <w:lang w:val="en-US" w:eastAsia="zh-CN"/>
        </w:rPr>
        <w:t xml:space="preserve">,cat </w:t>
      </w:r>
      <w:r>
        <w:rPr>
          <w:lang w:val="en-US" w:eastAsia="zh-CN"/>
        </w:rPr>
        <w:t>文件是是可以的，要打印变量要用</w:t>
      </w:r>
      <w:r>
        <w:rPr>
          <w:lang w:val="en-US" w:eastAsia="zh-CN"/>
        </w:rPr>
        <w:t>echo</w:t>
      </w:r>
      <w:r>
        <w:rPr>
          <w:lang w:val="en-US" w:eastAsia="zh-CN"/>
        </w:rPr>
        <w:t>的</w:t>
      </w:r>
    </w:p>
    <w:p>
      <w:pPr>
        <w:pStyle w:val="Normal"/>
        <w:rPr>
          <w:lang w:val="en-US" w:eastAsia="zh-CN"/>
        </w:rPr>
      </w:pPr>
      <w:r>
        <w:rPr/>
        <w:drawing>
          <wp:inline distT="0" distB="12700" distL="0" distR="4445">
            <wp:extent cx="5272405" cy="1168400"/>
            <wp:effectExtent l="0" t="0" r="0" b="0"/>
            <wp:docPr id="60" name="图片 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42" descr=""/>
                    <pic:cNvPicPr>
                      <a:picLocks noChangeAspect="1" noChangeArrowheads="1"/>
                    </pic:cNvPicPr>
                  </pic:nvPicPr>
                  <pic:blipFill>
                    <a:blip r:embed="rId78"/>
                    <a:stretch>
                      <a:fillRect/>
                    </a:stretch>
                  </pic:blipFill>
                  <pic:spPr bwMode="auto">
                    <a:xfrm>
                      <a:off x="0" y="0"/>
                      <a:ext cx="5272405" cy="1168400"/>
                    </a:xfrm>
                    <a:prstGeom prst="rect">
                      <a:avLst/>
                    </a:prstGeom>
                  </pic:spPr>
                </pic:pic>
              </a:graphicData>
            </a:graphic>
          </wp:inline>
        </w:drawing>
      </w:r>
    </w:p>
    <w:p>
      <w:pPr>
        <w:pStyle w:val="Normal"/>
        <w:rPr>
          <w:lang w:val="en-US" w:eastAsia="zh-CN"/>
        </w:rPr>
      </w:pPr>
      <w:r>
        <w:rPr>
          <w:lang w:val="en-US" w:eastAsia="zh-CN"/>
        </w:rPr>
        <w:t>备份为啥需要</w:t>
      </w:r>
      <w:r>
        <w:rPr>
          <w:lang w:val="en-US" w:eastAsia="zh-CN"/>
        </w:rPr>
        <w:t>mv</w:t>
      </w:r>
      <w:r>
        <w:rPr>
          <w:lang w:val="en-US" w:eastAsia="zh-CN"/>
        </w:rPr>
        <w:t>了，不能</w:t>
      </w:r>
      <w:r>
        <w:rPr>
          <w:lang w:val="en-US" w:eastAsia="zh-CN"/>
        </w:rPr>
        <w:t>copy</w:t>
      </w:r>
      <w:r>
        <w:rPr>
          <w:lang w:val="en-US" w:eastAsia="zh-CN"/>
        </w:rPr>
        <w:t>么？是把服务器上的日志文件太大了么？</w:t>
      </w:r>
    </w:p>
    <w:p>
      <w:pPr>
        <w:pStyle w:val="Normal"/>
        <w:rPr>
          <w:lang w:val="en-US" w:eastAsia="zh-CN"/>
        </w:rPr>
      </w:pPr>
      <w:r>
        <w:rPr>
          <w:lang w:val="en-US" w:eastAsia="zh-CN"/>
        </w:rPr>
        <w:t>备份</w:t>
      </w:r>
      <w:r>
        <w:rPr>
          <w:lang w:val="en-US" w:eastAsia="zh-CN"/>
        </w:rPr>
        <w:t>Apache</w:t>
      </w:r>
      <w:r>
        <w:rPr>
          <w:lang w:val="en-US" w:eastAsia="zh-CN"/>
        </w:rPr>
        <w:t>日志的脚本，注意，这个</w:t>
      </w:r>
      <w:r>
        <w:rPr>
          <w:lang w:val="en-US" w:eastAsia="zh-CN"/>
        </w:rPr>
        <w:t>mv $srclog ,$dstlog</w:t>
      </w:r>
      <w:r>
        <w:rPr>
          <w:lang w:val="en-US" w:eastAsia="zh-CN"/>
        </w:rPr>
        <w:t>，这两个变量可以直接放入命令中使用的，不仅仅是字符串了</w:t>
      </w:r>
    </w:p>
    <w:p>
      <w:pPr>
        <w:pStyle w:val="Normal"/>
        <w:rPr>
          <w:lang w:val="en-US" w:eastAsia="zh-CN"/>
        </w:rPr>
      </w:pPr>
      <w:r>
        <w:rPr/>
        <w:drawing>
          <wp:inline distT="0" distB="5080" distL="0" distR="8890">
            <wp:extent cx="5267960" cy="2795270"/>
            <wp:effectExtent l="0" t="0" r="0" b="0"/>
            <wp:docPr id="61" name="图片 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41" descr=""/>
                    <pic:cNvPicPr>
                      <a:picLocks noChangeAspect="1" noChangeArrowheads="1"/>
                    </pic:cNvPicPr>
                  </pic:nvPicPr>
                  <pic:blipFill>
                    <a:blip r:embed="rId79"/>
                    <a:stretch>
                      <a:fillRect/>
                    </a:stretch>
                  </pic:blipFill>
                  <pic:spPr bwMode="auto">
                    <a:xfrm>
                      <a:off x="0" y="0"/>
                      <a:ext cx="5267960" cy="2795270"/>
                    </a:xfrm>
                    <a:prstGeom prst="rect">
                      <a:avLst/>
                    </a:prstGeom>
                  </pic:spPr>
                </pic:pic>
              </a:graphicData>
            </a:graphic>
          </wp:inline>
        </w:drawing>
      </w:r>
    </w:p>
    <w:p>
      <w:pPr>
        <w:pStyle w:val="Normal"/>
        <w:rPr>
          <w:lang w:val="en-US" w:eastAsia="zh-CN"/>
        </w:rPr>
      </w:pPr>
      <w:r>
        <w:rPr>
          <w:lang w:val="en-US" w:eastAsia="zh-CN"/>
        </w:rPr>
        <w:t>pkill -1 httpd</w:t>
      </w:r>
      <w:r>
        <w:rPr>
          <w:lang w:val="en-US" w:eastAsia="zh-CN"/>
        </w:rPr>
        <w:t>，</w:t>
      </w:r>
      <w:r>
        <w:rPr>
          <w:lang w:val="en-US" w:eastAsia="zh-CN"/>
        </w:rPr>
        <w:t>pkill -1</w:t>
      </w:r>
      <w:r>
        <w:rPr>
          <w:lang w:val="en-US" w:eastAsia="zh-CN"/>
        </w:rPr>
        <w:t>可以挂起某个服务，把</w:t>
      </w:r>
      <w:r>
        <w:rPr>
          <w:lang w:val="en-US" w:eastAsia="zh-CN"/>
        </w:rPr>
        <w:t>Apache</w:t>
      </w:r>
      <w:r>
        <w:rPr>
          <w:lang w:val="en-US" w:eastAsia="zh-CN"/>
        </w:rPr>
        <w:t>挂起一次之后会重新再生成</w:t>
      </w:r>
      <w:r>
        <w:rPr>
          <w:lang w:val="en-US" w:eastAsia="zh-CN"/>
        </w:rPr>
        <w:t>access_log</w:t>
      </w:r>
      <w:r>
        <w:rPr>
          <w:lang w:val="en-US" w:eastAsia="zh-CN"/>
        </w:rPr>
        <w:t>这个日志文件的，不要随便的重启</w:t>
      </w:r>
      <w:r>
        <w:rPr>
          <w:lang w:val="en-US" w:eastAsia="zh-CN"/>
        </w:rPr>
        <w:t>Apache</w:t>
      </w:r>
      <w:r>
        <w:rPr>
          <w:lang w:val="en-US" w:eastAsia="zh-CN"/>
        </w:rPr>
        <w:t>服务，会导致正在使用的用户掉线的</w:t>
      </w:r>
    </w:p>
    <w:p>
      <w:pPr>
        <w:pStyle w:val="Normal"/>
        <w:rPr>
          <w:lang w:val="en-US" w:eastAsia="zh-CN"/>
        </w:rPr>
      </w:pPr>
      <w:r>
        <w:rPr>
          <w:lang w:val="en-US" w:eastAsia="zh-CN"/>
        </w:rPr>
      </w:r>
    </w:p>
    <w:p>
      <w:pPr>
        <w:pStyle w:val="Normal"/>
        <w:rPr>
          <w:lang w:val="en-US" w:eastAsia="zh-CN"/>
        </w:rPr>
      </w:pPr>
      <w:r>
        <w:rPr>
          <w:lang w:val="en-US" w:eastAsia="zh-CN"/>
        </w:rPr>
        <w:t xml:space="preserve">date </w:t>
      </w:r>
      <w:r>
        <w:rPr>
          <w:lang w:val="en-US" w:eastAsia="zh-CN"/>
        </w:rPr>
        <w:t>可以配合</w:t>
      </w:r>
      <w:r>
        <w:rPr>
          <w:lang w:val="en-US" w:eastAsia="zh-CN"/>
        </w:rPr>
        <w:t>yesterday</w:t>
      </w:r>
      <w:r>
        <w:rPr>
          <w:lang w:val="en-US" w:eastAsia="zh-CN"/>
        </w:rPr>
        <w:t>使用</w:t>
      </w:r>
    </w:p>
    <w:p>
      <w:pPr>
        <w:pStyle w:val="Normal"/>
        <w:rPr>
          <w:lang w:val="en-US" w:eastAsia="zh-CN"/>
        </w:rPr>
      </w:pPr>
      <w:r>
        <w:rPr/>
        <w:drawing>
          <wp:inline distT="0" distB="9525" distL="0" distR="10160">
            <wp:extent cx="4885690" cy="1990725"/>
            <wp:effectExtent l="0" t="0" r="0" b="0"/>
            <wp:docPr id="62" name="图片 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40" descr=""/>
                    <pic:cNvPicPr>
                      <a:picLocks noChangeAspect="1" noChangeArrowheads="1"/>
                    </pic:cNvPicPr>
                  </pic:nvPicPr>
                  <pic:blipFill>
                    <a:blip r:embed="rId80"/>
                    <a:stretch>
                      <a:fillRect/>
                    </a:stretch>
                  </pic:blipFill>
                  <pic:spPr bwMode="auto">
                    <a:xfrm>
                      <a:off x="0" y="0"/>
                      <a:ext cx="4885690" cy="1990725"/>
                    </a:xfrm>
                    <a:prstGeom prst="rect">
                      <a:avLst/>
                    </a:prstGeom>
                  </pic:spPr>
                </pic:pic>
              </a:graphicData>
            </a:graphic>
          </wp:inline>
        </w:drawing>
      </w:r>
    </w:p>
    <w:p>
      <w:pPr>
        <w:pStyle w:val="Normal"/>
        <w:rPr>
          <w:lang w:val="en-US" w:eastAsia="zh-CN"/>
        </w:rPr>
      </w:pPr>
      <w:r>
        <w:rPr>
          <w:lang w:val="en-US" w:eastAsia="zh-CN"/>
        </w:rPr>
        <w:t>注意一点，，</w:t>
      </w:r>
      <w:r>
        <w:rPr>
          <w:lang w:val="en-US" w:eastAsia="zh-CN"/>
        </w:rPr>
        <w:t>sql</w:t>
      </w:r>
      <w:r>
        <w:rPr>
          <w:lang w:val="en-US" w:eastAsia="zh-CN"/>
        </w:rPr>
        <w:t>里面有的参数是字符串，所以变量传递进去的时候是要加上’’的，</w:t>
      </w:r>
      <w:r>
        <w:rPr>
          <w:lang w:val="en-US" w:eastAsia="zh-CN"/>
        </w:rPr>
        <w:t>id</w:t>
      </w:r>
      <w:r>
        <w:rPr>
          <w:lang w:val="en-US" w:eastAsia="zh-CN"/>
        </w:rPr>
        <w:t>是</w:t>
      </w:r>
      <w:r>
        <w:rPr>
          <w:lang w:val="en-US" w:eastAsia="zh-CN"/>
        </w:rPr>
        <w:t>int</w:t>
      </w:r>
      <w:r>
        <w:rPr>
          <w:lang w:val="en-US" w:eastAsia="zh-CN"/>
        </w:rPr>
        <w:t>类型的，所以不需要加’’</w:t>
      </w:r>
    </w:p>
    <w:p>
      <w:pPr>
        <w:pStyle w:val="Normal"/>
        <w:rPr>
          <w:lang w:val="en-US" w:eastAsia="zh-CN"/>
        </w:rPr>
      </w:pPr>
      <w:r>
        <w:rPr/>
        <w:drawing>
          <wp:inline distT="0" distB="10795" distL="0" distR="8890">
            <wp:extent cx="5267960" cy="2522855"/>
            <wp:effectExtent l="0" t="0" r="0" b="0"/>
            <wp:docPr id="63" name="图片 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39" descr=""/>
                    <pic:cNvPicPr>
                      <a:picLocks noChangeAspect="1" noChangeArrowheads="1"/>
                    </pic:cNvPicPr>
                  </pic:nvPicPr>
                  <pic:blipFill>
                    <a:blip r:embed="rId81"/>
                    <a:stretch>
                      <a:fillRect/>
                    </a:stretch>
                  </pic:blipFill>
                  <pic:spPr bwMode="auto">
                    <a:xfrm>
                      <a:off x="0" y="0"/>
                      <a:ext cx="5267960" cy="2522855"/>
                    </a:xfrm>
                    <a:prstGeom prst="rect">
                      <a:avLst/>
                    </a:prstGeom>
                  </pic:spPr>
                </pic:pic>
              </a:graphicData>
            </a:graphic>
          </wp:inline>
        </w:drawing>
      </w:r>
    </w:p>
    <w:p>
      <w:pPr>
        <w:pStyle w:val="Normal"/>
        <w:rPr>
          <w:lang w:val="en-US" w:eastAsia="zh-CN"/>
        </w:rPr>
      </w:pPr>
      <w:r>
        <w:rPr>
          <w:lang w:val="en-US" w:eastAsia="zh-CN"/>
        </w:rPr>
        <w:t>牛逼</w:t>
      </w:r>
      <w:r>
        <w:rPr>
          <w:lang w:val="en-US" w:eastAsia="zh-CN"/>
        </w:rPr>
        <w:t>3yy</w:t>
      </w:r>
      <w:r>
        <w:rPr>
          <w:lang w:val="en-US" w:eastAsia="zh-CN"/>
        </w:rPr>
        <w:t>就是复制下面</w:t>
      </w:r>
      <w:r>
        <w:rPr>
          <w:lang w:val="en-US" w:eastAsia="zh-CN"/>
        </w:rPr>
        <w:t>3</w:t>
      </w:r>
      <w:r>
        <w:rPr>
          <w:lang w:val="en-US" w:eastAsia="zh-CN"/>
        </w:rPr>
        <w:t>行，</w:t>
      </w:r>
      <w:r>
        <w:rPr>
          <w:lang w:val="en-US" w:eastAsia="zh-CN"/>
        </w:rPr>
        <w:t>3p</w:t>
      </w:r>
      <w:r>
        <w:rPr>
          <w:lang w:val="en-US" w:eastAsia="zh-CN"/>
        </w:rPr>
        <w:t>就是直接把复制的内容粘贴</w:t>
      </w:r>
      <w:r>
        <w:rPr>
          <w:lang w:val="en-US" w:eastAsia="zh-CN"/>
        </w:rPr>
        <w:t>3</w:t>
      </w:r>
      <w:r>
        <w:rPr>
          <w:lang w:val="en-US" w:eastAsia="zh-CN"/>
        </w:rPr>
        <w:t>次</w:t>
      </w:r>
    </w:p>
    <w:p>
      <w:pPr>
        <w:pStyle w:val="Normal"/>
        <w:rPr>
          <w:lang w:val="en-US" w:eastAsia="zh-CN"/>
        </w:rPr>
      </w:pPr>
      <w:r>
        <w:rPr>
          <w:lang w:val="en-US" w:eastAsia="zh-CN"/>
        </w:rPr>
        <w:t>shell</w:t>
      </w:r>
      <w:r>
        <w:rPr>
          <w:lang w:val="en-US" w:eastAsia="zh-CN"/>
        </w:rPr>
        <w:t>里面比较特别，双引号字符串里面的字符串只能用单引号’’</w:t>
      </w:r>
      <w:r>
        <w:rPr>
          <w:lang w:val="en-US" w:eastAsia="zh-CN"/>
        </w:rPr>
        <w:t>,</w:t>
      </w:r>
      <w:r>
        <w:rPr>
          <w:lang w:val="en-US" w:eastAsia="zh-CN"/>
        </w:rPr>
        <w:t>在代码里面表格前面是要带上所在数据库的前缀的，要不然找不到</w:t>
      </w:r>
    </w:p>
    <w:p>
      <w:pPr>
        <w:pStyle w:val="Normal"/>
        <w:rPr>
          <w:lang w:val="en-US" w:eastAsia="zh-CN"/>
        </w:rPr>
      </w:pPr>
      <w:r>
        <w:rPr/>
        <w:drawing>
          <wp:inline distT="0" distB="10795" distL="0" distR="8255">
            <wp:extent cx="5268595" cy="541655"/>
            <wp:effectExtent l="0" t="0" r="0" b="0"/>
            <wp:docPr id="64" name="图像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像12" descr=""/>
                    <pic:cNvPicPr>
                      <a:picLocks noChangeAspect="1" noChangeArrowheads="1"/>
                    </pic:cNvPicPr>
                  </pic:nvPicPr>
                  <pic:blipFill>
                    <a:blip r:embed="rId82"/>
                    <a:stretch>
                      <a:fillRect/>
                    </a:stretch>
                  </pic:blipFill>
                  <pic:spPr bwMode="auto">
                    <a:xfrm>
                      <a:off x="0" y="0"/>
                      <a:ext cx="5268595" cy="541655"/>
                    </a:xfrm>
                    <a:prstGeom prst="rect">
                      <a:avLst/>
                    </a:prstGeom>
                  </pic:spPr>
                </pic:pic>
              </a:graphicData>
            </a:graphic>
          </wp:inline>
        </w:drawing>
      </w:r>
    </w:p>
    <w:p>
      <w:pPr>
        <w:pStyle w:val="Normal"/>
        <w:rPr>
          <w:lang w:val="en-US" w:eastAsia="zh-CN"/>
        </w:rPr>
      </w:pPr>
      <w:r>
        <w:rPr>
          <w:lang w:val="en-US" w:eastAsia="zh-CN"/>
        </w:rPr>
      </w:r>
    </w:p>
    <w:p>
      <w:pPr>
        <w:pStyle w:val="Normal"/>
        <w:rPr>
          <w:lang w:val="en-US" w:eastAsia="zh-CN"/>
        </w:rPr>
      </w:pPr>
      <w:r>
        <w:rPr>
          <w:lang w:val="en-US" w:eastAsia="zh-CN"/>
        </w:rPr>
        <w:t>脚本里面就是这样写，</w:t>
      </w:r>
      <w:r>
        <w:rPr>
          <w:lang w:val="en-US" w:eastAsia="zh-CN"/>
        </w:rPr>
        <w:t>sql</w:t>
      </w:r>
      <w:r>
        <w:rPr>
          <w:lang w:val="en-US" w:eastAsia="zh-CN"/>
        </w:rPr>
        <w:t>语句这个变量必须加上双引号，必须是字符串</w:t>
      </w:r>
    </w:p>
    <w:p>
      <w:pPr>
        <w:pStyle w:val="Normal"/>
        <w:rPr>
          <w:lang w:val="en-US" w:eastAsia="zh-CN"/>
        </w:rPr>
      </w:pPr>
      <w:r>
        <w:rPr/>
        <w:drawing>
          <wp:inline distT="0" distB="9525" distL="0" distR="10160">
            <wp:extent cx="4904740" cy="2009775"/>
            <wp:effectExtent l="0" t="0" r="0" b="0"/>
            <wp:docPr id="65" name="图像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像13" descr=""/>
                    <pic:cNvPicPr>
                      <a:picLocks noChangeAspect="1" noChangeArrowheads="1"/>
                    </pic:cNvPicPr>
                  </pic:nvPicPr>
                  <pic:blipFill>
                    <a:blip r:embed="rId83"/>
                    <a:stretch>
                      <a:fillRect/>
                    </a:stretch>
                  </pic:blipFill>
                  <pic:spPr bwMode="auto">
                    <a:xfrm>
                      <a:off x="0" y="0"/>
                      <a:ext cx="4904740" cy="2009775"/>
                    </a:xfrm>
                    <a:prstGeom prst="rect">
                      <a:avLst/>
                    </a:prstGeom>
                  </pic:spPr>
                </pic:pic>
              </a:graphicData>
            </a:graphic>
          </wp:inline>
        </w:drawing>
      </w:r>
    </w:p>
    <w:p>
      <w:pPr>
        <w:pStyle w:val="Normal"/>
        <w:rPr>
          <w:lang w:val="en-US" w:eastAsia="zh-CN"/>
        </w:rPr>
      </w:pPr>
      <w:r>
        <w:rPr>
          <w:lang w:val="en-US" w:eastAsia="zh-CN"/>
        </w:rPr>
        <w:t>mysql</w:t>
      </w:r>
      <w:r>
        <w:rPr>
          <w:lang w:val="en-US" w:eastAsia="zh-CN"/>
        </w:rPr>
        <w:t xml:space="preserve">的命令是可以直接向下面这样打的 </w:t>
      </w:r>
      <w:r>
        <w:rPr>
          <w:lang w:val="en-US" w:eastAsia="zh-CN"/>
        </w:rPr>
        <w:t>-e</w:t>
      </w:r>
      <w:r>
        <w:rPr>
          <w:lang w:val="en-US" w:eastAsia="zh-CN"/>
        </w:rPr>
        <w:t xml:space="preserve">这个参数，表示执行 </w:t>
      </w:r>
      <w:r>
        <w:rPr>
          <w:lang w:val="en-US" w:eastAsia="zh-CN"/>
        </w:rPr>
        <w:t>execute</w:t>
      </w:r>
      <w:r>
        <w:rPr>
          <w:lang w:val="en-US" w:eastAsia="zh-CN"/>
        </w:rPr>
        <w:t>的意思吧</w:t>
      </w:r>
    </w:p>
    <w:p>
      <w:pPr>
        <w:pStyle w:val="Normal"/>
        <w:rPr>
          <w:lang w:val="en-US" w:eastAsia="zh-CN"/>
        </w:rPr>
      </w:pPr>
      <w:r>
        <w:rPr/>
        <w:drawing>
          <wp:inline distT="0" distB="0" distL="0" distR="5715">
            <wp:extent cx="5271135" cy="1657350"/>
            <wp:effectExtent l="0" t="0" r="0" b="0"/>
            <wp:docPr id="66" name="图像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像14" descr=""/>
                    <pic:cNvPicPr>
                      <a:picLocks noChangeAspect="1" noChangeArrowheads="1"/>
                    </pic:cNvPicPr>
                  </pic:nvPicPr>
                  <pic:blipFill>
                    <a:blip r:embed="rId84"/>
                    <a:stretch>
                      <a:fillRect/>
                    </a:stretch>
                  </pic:blipFill>
                  <pic:spPr bwMode="auto">
                    <a:xfrm>
                      <a:off x="0" y="0"/>
                      <a:ext cx="5271135" cy="1657350"/>
                    </a:xfrm>
                    <a:prstGeom prst="rect">
                      <a:avLst/>
                    </a:prstGeom>
                  </pic:spPr>
                </pic:pic>
              </a:graphicData>
            </a:graphic>
          </wp:inline>
        </w:drawing>
      </w:r>
    </w:p>
    <w:p>
      <w:pPr>
        <w:pStyle w:val="Normal"/>
        <w:rPr>
          <w:lang w:val="en-US" w:eastAsia="zh-CN"/>
        </w:rPr>
      </w:pPr>
      <w:r>
        <w:rPr>
          <w:lang w:val="en-US" w:eastAsia="zh-CN"/>
        </w:rPr>
        <w:t>在</w:t>
      </w:r>
      <w:r>
        <w:rPr>
          <w:lang w:val="en-US" w:eastAsia="zh-CN"/>
        </w:rPr>
        <w:t>mysql</w:t>
      </w:r>
      <w:r>
        <w:rPr>
          <w:lang w:val="en-US" w:eastAsia="zh-CN"/>
        </w:rPr>
        <w:t>里面键入</w:t>
      </w:r>
      <w:r>
        <w:rPr>
          <w:lang w:val="en-US" w:eastAsia="zh-CN"/>
        </w:rPr>
        <w:t>\s</w:t>
      </w:r>
      <w:r>
        <w:rPr>
          <w:lang w:val="en-US" w:eastAsia="zh-CN"/>
        </w:rPr>
        <w:t>可以了解一些</w:t>
      </w:r>
      <w:r>
        <w:rPr>
          <w:lang w:val="en-US" w:eastAsia="zh-CN"/>
        </w:rPr>
        <w:t>mysql</w:t>
      </w:r>
      <w:r>
        <w:rPr>
          <w:lang w:val="en-US" w:eastAsia="zh-CN"/>
        </w:rPr>
        <w:t>服务器的基本信息如下图</w:t>
      </w:r>
    </w:p>
    <w:p>
      <w:pPr>
        <w:pStyle w:val="Normal"/>
        <w:rPr>
          <w:lang w:val="en-US" w:eastAsia="zh-CN"/>
        </w:rPr>
      </w:pPr>
      <w:r>
        <w:rPr/>
        <w:drawing>
          <wp:inline distT="0" distB="5080" distL="0" distR="3810">
            <wp:extent cx="5273040" cy="3271520"/>
            <wp:effectExtent l="0" t="0" r="0" b="0"/>
            <wp:docPr id="67" name="图像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像15" descr=""/>
                    <pic:cNvPicPr>
                      <a:picLocks noChangeAspect="1" noChangeArrowheads="1"/>
                    </pic:cNvPicPr>
                  </pic:nvPicPr>
                  <pic:blipFill>
                    <a:blip r:embed="rId85"/>
                    <a:stretch>
                      <a:fillRect/>
                    </a:stretch>
                  </pic:blipFill>
                  <pic:spPr bwMode="auto">
                    <a:xfrm>
                      <a:off x="0" y="0"/>
                      <a:ext cx="5273040" cy="3271520"/>
                    </a:xfrm>
                    <a:prstGeom prst="rect">
                      <a:avLst/>
                    </a:prstGeom>
                  </pic:spPr>
                </pic:pic>
              </a:graphicData>
            </a:graphic>
          </wp:inline>
        </w:drawing>
      </w:r>
    </w:p>
    <w:p>
      <w:pPr>
        <w:pStyle w:val="Normal"/>
        <w:rPr>
          <w:lang w:val="en-US" w:eastAsia="zh-CN"/>
        </w:rPr>
      </w:pPr>
      <w:r>
        <w:rPr>
          <w:lang w:val="en-US" w:eastAsia="zh-CN"/>
        </w:rPr>
        <w:t>但是这个程序好像有个小</w:t>
      </w:r>
      <w:r>
        <w:rPr>
          <w:lang w:val="en-US" w:eastAsia="zh-CN"/>
        </w:rPr>
        <w:t>bug</w:t>
      </w:r>
      <w:r>
        <w:rPr>
          <w:lang w:val="en-US" w:eastAsia="zh-CN"/>
        </w:rPr>
        <w:t>，这个</w:t>
      </w:r>
      <w:r>
        <w:rPr>
          <w:lang w:val="en-US" w:eastAsia="zh-CN"/>
        </w:rPr>
        <w:t>trap</w:t>
      </w:r>
      <w:r>
        <w:rPr>
          <w:lang w:val="en-US" w:eastAsia="zh-CN"/>
        </w:rPr>
        <w:t>好像是阻塞，如果我按了</w:t>
      </w:r>
      <w:r>
        <w:rPr>
          <w:lang w:val="en-US" w:eastAsia="zh-CN"/>
        </w:rPr>
        <w:t>ctrl+c</w:t>
      </w:r>
      <w:r>
        <w:rPr>
          <w:lang w:val="en-US" w:eastAsia="zh-CN"/>
        </w:rPr>
        <w:t>跳出来选项让我选择的时候，我不选择，我再按一次</w:t>
      </w:r>
      <w:r>
        <w:rPr>
          <w:lang w:val="en-US" w:eastAsia="zh-CN"/>
        </w:rPr>
        <w:t>ctrl+c</w:t>
      </w:r>
      <w:r>
        <w:rPr>
          <w:lang w:val="en-US" w:eastAsia="zh-CN"/>
        </w:rPr>
        <w:t>就可以终止整个程序了，这个第二次的</w:t>
      </w:r>
      <w:r>
        <w:rPr>
          <w:lang w:val="en-US" w:eastAsia="zh-CN"/>
        </w:rPr>
        <w:t>ctrl+c</w:t>
      </w:r>
      <w:r>
        <w:rPr>
          <w:lang w:val="en-US" w:eastAsia="zh-CN"/>
        </w:rPr>
        <w:t>这个信号好像没有捕捉到。牛逼</w:t>
      </w:r>
    </w:p>
    <w:p>
      <w:pPr>
        <w:pStyle w:val="Normal"/>
        <w:rPr>
          <w:lang w:val="en-US" w:eastAsia="zh-CN"/>
        </w:rPr>
      </w:pPr>
      <w:r>
        <w:rPr>
          <w:lang w:val="en-US" w:eastAsia="zh-CN"/>
        </w:rPr>
        <w:t>又用到了</w:t>
      </w:r>
      <w:r>
        <w:rPr>
          <w:lang w:val="en-US" w:eastAsia="zh-CN"/>
        </w:rPr>
        <w:t>read -p</w:t>
      </w:r>
      <w:r>
        <w:rPr>
          <w:lang w:val="en-US" w:eastAsia="zh-CN"/>
        </w:rPr>
        <w:t>把键盘的输入赋值给变量</w:t>
      </w:r>
      <w:r>
        <w:rPr>
          <w:lang w:val="en-US" w:eastAsia="zh-CN"/>
        </w:rPr>
        <w:t>s</w:t>
      </w:r>
      <w:r>
        <w:rPr>
          <w:lang w:val="en-US" w:eastAsia="zh-CN"/>
        </w:rPr>
        <w:t>，</w:t>
      </w:r>
      <w:r>
        <w:rPr>
          <w:lang w:val="en-US" w:eastAsia="zh-CN"/>
        </w:rPr>
        <w:t>case in</w:t>
      </w:r>
      <w:r>
        <w:rPr>
          <w:lang w:val="en-US" w:eastAsia="zh-CN"/>
        </w:rPr>
        <w:t>里面的</w:t>
      </w:r>
      <w:r>
        <w:rPr>
          <w:lang w:val="en-US" w:eastAsia="zh-CN"/>
        </w:rPr>
        <w:t>*</w:t>
      </w:r>
      <w:r>
        <w:rPr>
          <w:lang w:val="en-US" w:eastAsia="zh-CN"/>
        </w:rPr>
        <w:t>信号前面不能加’’号，表示其他的选项，里面有一个递归调用本函数</w:t>
      </w:r>
    </w:p>
    <w:p>
      <w:pPr>
        <w:pStyle w:val="Normal"/>
        <w:rPr>
          <w:lang w:val="en-US" w:eastAsia="zh-CN"/>
        </w:rPr>
      </w:pPr>
      <w:r>
        <w:rPr/>
        <w:drawing>
          <wp:inline distT="0" distB="18415" distL="0" distR="8890">
            <wp:extent cx="5267960" cy="3029585"/>
            <wp:effectExtent l="0" t="0" r="0" b="0"/>
            <wp:docPr id="68" name="图像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像16" descr=""/>
                    <pic:cNvPicPr>
                      <a:picLocks noChangeAspect="1" noChangeArrowheads="1"/>
                    </pic:cNvPicPr>
                  </pic:nvPicPr>
                  <pic:blipFill>
                    <a:blip r:embed="rId86"/>
                    <a:stretch>
                      <a:fillRect/>
                    </a:stretch>
                  </pic:blipFill>
                  <pic:spPr bwMode="auto">
                    <a:xfrm>
                      <a:off x="0" y="0"/>
                      <a:ext cx="5267960" cy="3029585"/>
                    </a:xfrm>
                    <a:prstGeom prst="rect">
                      <a:avLst/>
                    </a:prstGeom>
                  </pic:spPr>
                </pic:pic>
              </a:graphicData>
            </a:graphic>
          </wp:inline>
        </w:drawing>
      </w:r>
    </w:p>
    <w:p>
      <w:pPr>
        <w:pStyle w:val="Normal"/>
        <w:rPr>
          <w:lang w:val="en-US" w:eastAsia="zh-CN"/>
        </w:rPr>
      </w:pPr>
      <w:r>
        <w:rPr>
          <w:lang w:val="en-US" w:eastAsia="zh-CN"/>
        </w:rPr>
        <w:t>注意</w:t>
      </w:r>
      <w:r>
        <w:rPr>
          <w:lang w:val="en-US" w:eastAsia="zh-CN"/>
        </w:rPr>
        <w:t>let</w:t>
      </w:r>
      <w:r>
        <w:rPr>
          <w:lang w:val="en-US" w:eastAsia="zh-CN"/>
        </w:rPr>
        <w:t>的用法，</w:t>
      </w:r>
      <w:r>
        <w:rPr>
          <w:lang w:val="en-US" w:eastAsia="zh-CN"/>
        </w:rPr>
        <w:t>let</w:t>
      </w:r>
      <w:r>
        <w:rPr>
          <w:lang w:val="en-US" w:eastAsia="zh-CN"/>
        </w:rPr>
        <w:t>也用来做算术运算的，下面的帖子里面有</w:t>
      </w:r>
    </w:p>
    <w:p>
      <w:pPr>
        <w:pStyle w:val="Normal"/>
        <w:rPr>
          <w:lang w:val="en-US" w:eastAsia="zh-CN"/>
        </w:rPr>
      </w:pPr>
      <w:r>
        <w:rPr>
          <w:lang w:val="en-US" w:eastAsia="zh-CN"/>
        </w:rPr>
        <w:t>http://blog.sina.com.cn/s/blog_a7b22c930101tfqo.html</w:t>
      </w:r>
    </w:p>
    <w:p>
      <w:pPr>
        <w:pStyle w:val="Normal"/>
        <w:rPr>
          <w:lang w:val="en-US" w:eastAsia="zh-CN"/>
        </w:rPr>
      </w:pPr>
      <w:r>
        <w:rPr/>
        <w:drawing>
          <wp:inline distT="0" distB="2540" distL="0" distR="7620">
            <wp:extent cx="5269230" cy="2721610"/>
            <wp:effectExtent l="0" t="0" r="0" b="0"/>
            <wp:docPr id="69" name="图像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像17" descr=""/>
                    <pic:cNvPicPr>
                      <a:picLocks noChangeAspect="1" noChangeArrowheads="1"/>
                    </pic:cNvPicPr>
                  </pic:nvPicPr>
                  <pic:blipFill>
                    <a:blip r:embed="rId87"/>
                    <a:stretch>
                      <a:fillRect/>
                    </a:stretch>
                  </pic:blipFill>
                  <pic:spPr bwMode="auto">
                    <a:xfrm>
                      <a:off x="0" y="0"/>
                      <a:ext cx="5269230" cy="2721610"/>
                    </a:xfrm>
                    <a:prstGeom prst="rect">
                      <a:avLst/>
                    </a:prstGeom>
                  </pic:spPr>
                </pic:pic>
              </a:graphicData>
            </a:graphic>
          </wp:inline>
        </w:drawing>
      </w:r>
    </w:p>
    <w:p>
      <w:pPr>
        <w:pStyle w:val="Normal"/>
        <w:rPr>
          <w:lang w:val="en-US" w:eastAsia="zh-CN"/>
        </w:rPr>
      </w:pPr>
      <w:r>
        <w:rPr>
          <w:lang w:val="en-US" w:eastAsia="zh-CN"/>
        </w:rPr>
        <w:t>kill -9 pid</w:t>
      </w:r>
    </w:p>
    <w:p>
      <w:pPr>
        <w:pStyle w:val="Normal"/>
        <w:rPr>
          <w:lang w:val="en-US" w:eastAsia="zh-CN"/>
        </w:rPr>
      </w:pPr>
      <w:r>
        <w:rPr>
          <w:lang w:val="en-US" w:eastAsia="zh-CN"/>
        </w:rPr>
        <w:t xml:space="preserve">pkill -9 </w:t>
      </w:r>
      <w:r>
        <w:rPr>
          <w:lang w:val="en-US" w:eastAsia="zh-CN"/>
        </w:rPr>
        <w:t>进程名字，两个略有不同。不加</w:t>
      </w:r>
      <w:r>
        <w:rPr>
          <w:lang w:val="en-US" w:eastAsia="zh-CN"/>
        </w:rPr>
        <w:t>-9</w:t>
      </w:r>
      <w:r>
        <w:rPr>
          <w:lang w:val="en-US" w:eastAsia="zh-CN"/>
        </w:rPr>
        <w:t>不行的，</w:t>
      </w:r>
      <w:r>
        <w:rPr>
          <w:lang w:val="en-US" w:eastAsia="zh-CN"/>
        </w:rPr>
        <w:t>-9</w:t>
      </w:r>
      <w:r>
        <w:rPr>
          <w:lang w:val="en-US" w:eastAsia="zh-CN"/>
        </w:rPr>
        <w:t>是无条件的杀掉进程</w:t>
      </w:r>
    </w:p>
    <w:p>
      <w:pPr>
        <w:pStyle w:val="Normal"/>
        <w:rPr>
          <w:lang w:val="en-US" w:eastAsia="zh-CN"/>
        </w:rPr>
      </w:pPr>
      <w:r>
        <w:rPr>
          <w:lang w:val="en-US" w:eastAsia="zh-CN"/>
        </w:rPr>
        <w:t>ctrl+c,</w:t>
      </w:r>
      <w:r>
        <w:rPr>
          <w:lang w:val="en-US" w:eastAsia="zh-CN"/>
        </w:rPr>
        <w:t>对应的是信号</w:t>
      </w:r>
      <w:r>
        <w:rPr>
          <w:lang w:val="en-US" w:eastAsia="zh-CN"/>
        </w:rPr>
        <w:t>2</w:t>
      </w:r>
      <w:r>
        <w:rPr>
          <w:lang w:val="en-US" w:eastAsia="zh-CN"/>
        </w:rPr>
        <w:t>，</w:t>
      </w:r>
      <w:r>
        <w:rPr>
          <w:lang w:val="en-US" w:eastAsia="zh-CN"/>
        </w:rPr>
        <w:t>ctrl+\</w:t>
      </w:r>
      <w:r>
        <w:rPr>
          <w:lang w:val="en-US" w:eastAsia="zh-CN"/>
        </w:rPr>
        <w:t>对应的是信号</w:t>
      </w:r>
      <w:r>
        <w:rPr>
          <w:lang w:val="en-US" w:eastAsia="zh-CN"/>
        </w:rPr>
        <w:t>3</w:t>
      </w:r>
      <w:r>
        <w:rPr>
          <w:lang w:val="en-US" w:eastAsia="zh-CN"/>
        </w:rPr>
        <w:t>，如果都在代码里面把</w:t>
      </w:r>
      <w:r>
        <w:rPr>
          <w:lang w:val="en-US" w:eastAsia="zh-CN"/>
        </w:rPr>
        <w:t>2,3</w:t>
      </w:r>
      <w:r>
        <w:rPr>
          <w:lang w:val="en-US" w:eastAsia="zh-CN"/>
        </w:rPr>
        <w:t>两个信号给</w:t>
      </w:r>
      <w:r>
        <w:rPr>
          <w:lang w:val="en-US" w:eastAsia="zh-CN"/>
        </w:rPr>
        <w:t>trap</w:t>
      </w:r>
      <w:r>
        <w:rPr>
          <w:lang w:val="en-US" w:eastAsia="zh-CN"/>
        </w:rPr>
        <w:t>了，</w:t>
      </w:r>
      <w:r>
        <w:rPr>
          <w:lang w:val="en-US" w:eastAsia="zh-CN"/>
        </w:rPr>
        <w:t>name</w:t>
      </w:r>
      <w:r>
        <w:rPr>
          <w:lang w:val="en-US" w:eastAsia="zh-CN"/>
        </w:rPr>
        <w:t>再按</w:t>
      </w:r>
      <w:r>
        <w:rPr>
          <w:lang w:val="en-US" w:eastAsia="zh-CN"/>
        </w:rPr>
        <w:t>ctrl+c,ctrl+\</w:t>
      </w:r>
      <w:r>
        <w:rPr>
          <w:lang w:val="en-US" w:eastAsia="zh-CN"/>
        </w:rPr>
        <w:t>是不起作用的</w:t>
      </w:r>
    </w:p>
    <w:p>
      <w:pPr>
        <w:pStyle w:val="Normal"/>
        <w:rPr>
          <w:lang w:val="en-US" w:eastAsia="zh-CN"/>
        </w:rPr>
      </w:pPr>
      <w:r>
        <w:rPr>
          <w:lang w:val="en-US" w:eastAsia="zh-CN"/>
        </w:rPr>
        <w:t>ctrl+\</w:t>
      </w:r>
      <w:r>
        <w:rPr>
          <w:lang w:val="en-US" w:eastAsia="zh-CN"/>
        </w:rPr>
        <w:t>也是可以退出一般的程序的</w:t>
      </w:r>
      <w:r>
        <w:rPr>
          <w:lang w:val="en-US" w:eastAsia="zh-CN"/>
        </w:rPr>
        <w:t>,</w:t>
      </w:r>
    </w:p>
    <w:p>
      <w:pPr>
        <w:pStyle w:val="Normal"/>
        <w:rPr>
          <w:lang w:val="en-US" w:eastAsia="zh-CN"/>
        </w:rPr>
      </w:pPr>
      <w:r>
        <w:rPr>
          <w:lang w:val="en-US" w:eastAsia="zh-CN"/>
        </w:rPr>
        <w:t>牛逼，我更改</w:t>
      </w:r>
      <w:r>
        <w:rPr>
          <w:lang w:val="en-US" w:eastAsia="zh-CN"/>
        </w:rPr>
        <w:t>httpd</w:t>
      </w:r>
      <w:r>
        <w:rPr>
          <w:lang w:val="en-US" w:eastAsia="zh-CN"/>
        </w:rPr>
        <w:t>的监听端口号为</w:t>
      </w:r>
      <w:r>
        <w:rPr>
          <w:lang w:val="en-US" w:eastAsia="zh-CN"/>
        </w:rPr>
        <w:t>800</w:t>
      </w:r>
      <w:r>
        <w:rPr>
          <w:lang w:val="en-US" w:eastAsia="zh-CN"/>
        </w:rPr>
        <w:t>之后并没有成功的从浏览器进行访问，，然后像重启服务，忽然报了个错，看来是因为绑定端口号失败了，所以刚刚浏览器访问也不通，于是上网搜索，是</w:t>
      </w:r>
      <w:r>
        <w:rPr>
          <w:lang w:val="en-US" w:eastAsia="zh-CN"/>
        </w:rPr>
        <w:t>SELINUX</w:t>
      </w:r>
      <w:r>
        <w:rPr>
          <w:lang w:val="en-US" w:eastAsia="zh-CN"/>
        </w:rPr>
        <w:t>的安全机制，需要做一些修改，这个帖子很棒，我没有更改配置文件，而是直接使用了</w:t>
      </w:r>
      <w:r>
        <w:rPr>
          <w:lang w:val="en-US" w:eastAsia="zh-CN"/>
        </w:rPr>
        <w:t>sentenforce =0</w:t>
      </w:r>
      <w:r>
        <w:rPr>
          <w:lang w:val="en-US" w:eastAsia="zh-CN"/>
        </w:rPr>
        <w:t>这个命令果然奏效了，碉堡了，再改回</w:t>
      </w:r>
      <w:r>
        <w:rPr>
          <w:lang w:val="en-US" w:eastAsia="zh-CN"/>
        </w:rPr>
        <w:t>80</w:t>
      </w:r>
      <w:r>
        <w:rPr>
          <w:lang w:val="en-US" w:eastAsia="zh-CN"/>
        </w:rPr>
        <w:t>用</w:t>
      </w:r>
      <w:r>
        <w:rPr>
          <w:lang w:val="en-US" w:eastAsia="zh-CN"/>
        </w:rPr>
        <w:t xml:space="preserve">ps -HUP </w:t>
      </w:r>
      <w:r>
        <w:rPr>
          <w:lang w:val="en-US" w:eastAsia="zh-CN"/>
        </w:rPr>
        <w:t>进程号也是</w:t>
      </w:r>
      <w:r>
        <w:rPr>
          <w:lang w:val="en-US" w:eastAsia="zh-CN"/>
        </w:rPr>
        <w:t>ok</w:t>
      </w:r>
      <w:r>
        <w:rPr>
          <w:lang w:val="en-US" w:eastAsia="zh-CN"/>
        </w:rPr>
        <w:t>的</w:t>
      </w:r>
    </w:p>
    <w:p>
      <w:pPr>
        <w:pStyle w:val="Normal"/>
        <w:rPr>
          <w:lang w:val="en-US" w:eastAsia="zh-CN"/>
        </w:rPr>
      </w:pPr>
      <w:r>
        <w:rPr>
          <w:lang w:val="en-US" w:eastAsia="zh-CN"/>
        </w:rPr>
        <w:t>http://blog.csdn.net/qzc295919009/article/details/43950125</w:t>
      </w:r>
    </w:p>
    <w:p>
      <w:pPr>
        <w:pStyle w:val="Normal"/>
        <w:rPr>
          <w:lang w:val="en-US" w:eastAsia="zh-CN"/>
        </w:rPr>
      </w:pPr>
      <w:r>
        <w:rPr>
          <w:lang w:val="en-US" w:eastAsia="zh-CN"/>
        </w:rPr>
        <w:t>(13)Permission denied: make_sock: could not bind to address [::]:800</w:t>
      </w:r>
    </w:p>
    <w:p>
      <w:pPr>
        <w:pStyle w:val="Normal"/>
        <w:rPr>
          <w:lang w:val="en-US" w:eastAsia="zh-CN"/>
        </w:rPr>
      </w:pPr>
      <w:r>
        <w:rPr>
          <w:lang w:val="en-US" w:eastAsia="zh-CN"/>
        </w:rPr>
        <w:t>(13)Permission denied: make_sock: could not bind to address 0.0.0.0:800</w:t>
      </w:r>
    </w:p>
    <w:p>
      <w:pPr>
        <w:pStyle w:val="Normal"/>
        <w:rPr>
          <w:lang w:val="en-US" w:eastAsia="zh-CN"/>
        </w:rPr>
      </w:pPr>
      <w:r>
        <w:rPr>
          <w:lang w:val="en-US" w:eastAsia="zh-CN"/>
        </w:rPr>
        <w:t>no listening sockets available, shutting down</w:t>
      </w:r>
    </w:p>
    <w:p>
      <w:pPr>
        <w:pStyle w:val="Normal"/>
        <w:rPr>
          <w:lang w:val="en-US" w:eastAsia="zh-CN"/>
        </w:rPr>
      </w:pPr>
      <w:r>
        <w:rPr>
          <w:lang w:val="en-US" w:eastAsia="zh-CN"/>
        </w:rPr>
        <w:t>Unable to open logs</w:t>
      </w:r>
    </w:p>
    <w:p>
      <w:pPr>
        <w:pStyle w:val="Normal"/>
        <w:rPr>
          <w:lang w:val="en-US" w:eastAsia="zh-CN"/>
        </w:rPr>
      </w:pPr>
      <w:r>
        <w:rPr>
          <w:lang w:val="en-US" w:eastAsia="zh-CN"/>
        </w:rPr>
        <w:t xml:space="preserve">pkill -HUP </w:t>
      </w:r>
      <w:r>
        <w:rPr>
          <w:lang w:val="en-US" w:eastAsia="zh-CN"/>
        </w:rPr>
        <w:t>进程号</w:t>
      </w:r>
    </w:p>
    <w:p>
      <w:pPr>
        <w:pStyle w:val="Normal"/>
        <w:rPr>
          <w:lang w:val="en-US" w:eastAsia="zh-CN"/>
        </w:rPr>
      </w:pPr>
      <w:r>
        <w:rPr>
          <w:lang w:val="en-US" w:eastAsia="zh-CN"/>
        </w:rPr>
        <w:t>要是配置文件生效，当然重启服务是可以的，但是中是用信号的传递，因为直接的重启用户会导致很多正在使用的用户掉线的，可以用</w:t>
      </w:r>
      <w:r>
        <w:rPr>
          <w:lang w:val="en-US" w:eastAsia="zh-CN"/>
        </w:rPr>
        <w:t>kill -HUP 3349</w:t>
      </w:r>
      <w:r>
        <w:rPr>
          <w:lang w:val="en-US" w:eastAsia="zh-CN"/>
        </w:rPr>
        <w:t>这个命令，</w:t>
      </w:r>
      <w:r>
        <w:rPr>
          <w:lang w:val="en-US" w:eastAsia="zh-CN"/>
        </w:rPr>
        <w:t>3349</w:t>
      </w:r>
      <w:r>
        <w:rPr>
          <w:lang w:val="en-US" w:eastAsia="zh-CN"/>
        </w:rPr>
        <w:t>是</w:t>
      </w:r>
      <w:r>
        <w:rPr>
          <w:lang w:val="en-US" w:eastAsia="zh-CN"/>
        </w:rPr>
        <w:t>httpd</w:t>
      </w:r>
      <w:r>
        <w:rPr>
          <w:lang w:val="en-US" w:eastAsia="zh-CN"/>
        </w:rPr>
        <w:t>的主进程，但是不一定要</w:t>
      </w:r>
      <w:r>
        <w:rPr>
          <w:lang w:val="en-US" w:eastAsia="zh-CN"/>
        </w:rPr>
        <w:t>ps -e |grep httpd</w:t>
      </w:r>
      <w:r>
        <w:rPr>
          <w:lang w:val="en-US" w:eastAsia="zh-CN"/>
        </w:rPr>
        <w:t>以实际的情况为准</w:t>
      </w:r>
    </w:p>
    <w:p>
      <w:pPr>
        <w:pStyle w:val="Normal"/>
        <w:rPr>
          <w:lang w:val="en-US" w:eastAsia="zh-CN"/>
        </w:rPr>
      </w:pPr>
      <w:r>
        <w:rPr>
          <w:lang w:val="en-US" w:eastAsia="zh-CN"/>
        </w:rPr>
        <w:t>去</w:t>
      </w:r>
      <w:r>
        <w:rPr>
          <w:lang w:val="en-US" w:eastAsia="zh-CN"/>
        </w:rPr>
        <w:t>httpd</w:t>
      </w:r>
      <w:r>
        <w:rPr>
          <w:lang w:val="en-US" w:eastAsia="zh-CN"/>
        </w:rPr>
        <w:t>的安装路径的下的配置文件里面是是可以更改</w:t>
      </w:r>
      <w:r>
        <w:rPr>
          <w:lang w:val="en-US" w:eastAsia="zh-CN"/>
        </w:rPr>
        <w:t>listen</w:t>
      </w:r>
      <w:r>
        <w:rPr>
          <w:lang w:val="en-US" w:eastAsia="zh-CN"/>
        </w:rPr>
        <w:t>端口的</w:t>
      </w:r>
    </w:p>
    <w:p>
      <w:pPr>
        <w:pStyle w:val="Normal"/>
        <w:rPr>
          <w:lang w:val="en-US" w:eastAsia="zh-CN"/>
        </w:rPr>
      </w:pPr>
      <w:r>
        <w:rPr/>
        <w:drawing>
          <wp:inline distT="0" distB="0" distL="0" distR="635">
            <wp:extent cx="3809365" cy="971550"/>
            <wp:effectExtent l="0" t="0" r="0" b="0"/>
            <wp:docPr id="70" name="图像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像18" descr=""/>
                    <pic:cNvPicPr>
                      <a:picLocks noChangeAspect="1" noChangeArrowheads="1"/>
                    </pic:cNvPicPr>
                  </pic:nvPicPr>
                  <pic:blipFill>
                    <a:blip r:embed="rId88"/>
                    <a:stretch>
                      <a:fillRect/>
                    </a:stretch>
                  </pic:blipFill>
                  <pic:spPr bwMode="auto">
                    <a:xfrm>
                      <a:off x="0" y="0"/>
                      <a:ext cx="3809365" cy="971550"/>
                    </a:xfrm>
                    <a:prstGeom prst="rect">
                      <a:avLst/>
                    </a:prstGeom>
                  </pic:spPr>
                </pic:pic>
              </a:graphicData>
            </a:graphic>
          </wp:inline>
        </w:drawing>
      </w:r>
    </w:p>
    <w:p>
      <w:pPr>
        <w:pStyle w:val="Normal"/>
        <w:rPr>
          <w:lang w:val="en-US" w:eastAsia="zh-CN"/>
        </w:rPr>
      </w:pPr>
      <w:r>
        <w:rPr/>
        <w:drawing>
          <wp:inline distT="0" distB="3810" distL="0" distR="8890">
            <wp:extent cx="5267960" cy="2129790"/>
            <wp:effectExtent l="0" t="0" r="0" b="0"/>
            <wp:docPr id="71" name="图像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像19" descr=""/>
                    <pic:cNvPicPr>
                      <a:picLocks noChangeAspect="1" noChangeArrowheads="1"/>
                    </pic:cNvPicPr>
                  </pic:nvPicPr>
                  <pic:blipFill>
                    <a:blip r:embed="rId89"/>
                    <a:stretch>
                      <a:fillRect/>
                    </a:stretch>
                  </pic:blipFill>
                  <pic:spPr bwMode="auto">
                    <a:xfrm>
                      <a:off x="0" y="0"/>
                      <a:ext cx="5267960" cy="2129790"/>
                    </a:xfrm>
                    <a:prstGeom prst="rect">
                      <a:avLst/>
                    </a:prstGeom>
                  </pic:spPr>
                </pic:pic>
              </a:graphicData>
            </a:graphic>
          </wp:inline>
        </w:drawing>
      </w:r>
    </w:p>
    <w:p>
      <w:pPr>
        <w:pStyle w:val="Normal"/>
        <w:rPr>
          <w:lang w:val="en-US" w:eastAsia="zh-CN"/>
        </w:rPr>
      </w:pPr>
      <w:r>
        <w:rPr>
          <w:lang w:val="en-US" w:eastAsia="zh-CN"/>
        </w:rPr>
        <w:t>kill -9=SIGKILL</w:t>
      </w:r>
      <w:r>
        <w:rPr>
          <w:lang w:val="en-US" w:eastAsia="zh-CN"/>
        </w:rPr>
        <w:t>，挂起</w:t>
      </w:r>
      <w:r>
        <w:rPr>
          <w:lang w:val="en-US" w:eastAsia="zh-CN"/>
        </w:rPr>
        <w:t>(SIGNUP)</w:t>
      </w:r>
      <w:r>
        <w:rPr>
          <w:lang w:val="en-US" w:eastAsia="zh-CN"/>
        </w:rPr>
        <w:t>，不是</w:t>
      </w:r>
      <w:r>
        <w:rPr>
          <w:lang w:val="en-US" w:eastAsia="zh-CN"/>
        </w:rPr>
        <w:t>kill-9</w:t>
      </w:r>
    </w:p>
    <w:p>
      <w:pPr>
        <w:pStyle w:val="Normal"/>
        <w:rPr>
          <w:lang w:val="en-US" w:eastAsia="zh-CN"/>
        </w:rPr>
      </w:pPr>
      <w:r>
        <w:rPr>
          <w:lang w:val="en-US" w:eastAsia="zh-CN"/>
        </w:rPr>
        <w:t xml:space="preserve">kill -l </w:t>
      </w:r>
      <w:r>
        <w:rPr>
          <w:lang w:val="en-US" w:eastAsia="zh-CN"/>
        </w:rPr>
        <w:t>查看信号命令</w:t>
      </w:r>
    </w:p>
    <w:p>
      <w:pPr>
        <w:pStyle w:val="Normal"/>
        <w:rPr>
          <w:lang w:val="en-US" w:eastAsia="zh-CN"/>
        </w:rPr>
      </w:pPr>
      <w:r>
        <w:rPr/>
        <w:drawing>
          <wp:inline distT="0" distB="5715" distL="0" distR="4445">
            <wp:extent cx="5272405" cy="1746885"/>
            <wp:effectExtent l="0" t="0" r="0" b="0"/>
            <wp:docPr id="72" name="图像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像20" descr=""/>
                    <pic:cNvPicPr>
                      <a:picLocks noChangeAspect="1" noChangeArrowheads="1"/>
                    </pic:cNvPicPr>
                  </pic:nvPicPr>
                  <pic:blipFill>
                    <a:blip r:embed="rId90"/>
                    <a:stretch>
                      <a:fillRect/>
                    </a:stretch>
                  </pic:blipFill>
                  <pic:spPr bwMode="auto">
                    <a:xfrm>
                      <a:off x="0" y="0"/>
                      <a:ext cx="5272405" cy="1746885"/>
                    </a:xfrm>
                    <a:prstGeom prst="rect">
                      <a:avLst/>
                    </a:prstGeom>
                  </pic:spPr>
                </pic:pic>
              </a:graphicData>
            </a:graphic>
          </wp:inline>
        </w:drawing>
      </w:r>
    </w:p>
    <w:p>
      <w:pPr>
        <w:pStyle w:val="Normal"/>
        <w:rPr>
          <w:lang w:val="en-US" w:eastAsia="zh-CN"/>
        </w:rPr>
      </w:pPr>
      <w:r>
        <w:rPr>
          <w:lang w:val="en-US" w:eastAsia="zh-CN"/>
        </w:rPr>
        <w:t>果然会生成临时文件</w:t>
      </w:r>
    </w:p>
    <w:p>
      <w:pPr>
        <w:pStyle w:val="Normal"/>
        <w:rPr>
          <w:lang w:val="en-US" w:eastAsia="zh-CN"/>
        </w:rPr>
      </w:pPr>
      <w:r>
        <w:rPr/>
        <w:drawing>
          <wp:inline distT="0" distB="9525" distL="0" distR="0">
            <wp:extent cx="1581150" cy="904875"/>
            <wp:effectExtent l="0" t="0" r="0" b="0"/>
            <wp:docPr id="73" name="图像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像21" descr=""/>
                    <pic:cNvPicPr>
                      <a:picLocks noChangeAspect="1" noChangeArrowheads="1"/>
                    </pic:cNvPicPr>
                  </pic:nvPicPr>
                  <pic:blipFill>
                    <a:blip r:embed="rId91"/>
                    <a:stretch>
                      <a:fillRect/>
                    </a:stretch>
                  </pic:blipFill>
                  <pic:spPr bwMode="auto">
                    <a:xfrm>
                      <a:off x="0" y="0"/>
                      <a:ext cx="1581150" cy="904875"/>
                    </a:xfrm>
                    <a:prstGeom prst="rect">
                      <a:avLst/>
                    </a:prstGeom>
                  </pic:spPr>
                </pic:pic>
              </a:graphicData>
            </a:graphic>
          </wp:inline>
        </w:drawing>
      </w:r>
    </w:p>
    <w:p>
      <w:pPr>
        <w:pStyle w:val="Normal"/>
        <w:rPr>
          <w:lang w:val="en-US" w:eastAsia="zh-CN"/>
        </w:rPr>
      </w:pPr>
      <w:r>
        <w:rPr>
          <w:lang w:val="en-US" w:eastAsia="zh-CN"/>
        </w:rPr>
        <w:t>临时文件用完之后最好一定要记得保存</w:t>
      </w:r>
    </w:p>
    <w:p>
      <w:pPr>
        <w:pStyle w:val="Normal"/>
        <w:rPr>
          <w:lang w:val="en-US" w:eastAsia="zh-CN"/>
        </w:rPr>
      </w:pPr>
      <w:r>
        <w:rPr/>
        <w:drawing>
          <wp:inline distT="0" distB="11430" distL="0" distR="6350">
            <wp:extent cx="5270500" cy="4046220"/>
            <wp:effectExtent l="0" t="0" r="0" b="0"/>
            <wp:docPr id="74" name="图像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像22" descr=""/>
                    <pic:cNvPicPr>
                      <a:picLocks noChangeAspect="1" noChangeArrowheads="1"/>
                    </pic:cNvPicPr>
                  </pic:nvPicPr>
                  <pic:blipFill>
                    <a:blip r:embed="rId92"/>
                    <a:stretch>
                      <a:fillRect/>
                    </a:stretch>
                  </pic:blipFill>
                  <pic:spPr bwMode="auto">
                    <a:xfrm>
                      <a:off x="0" y="0"/>
                      <a:ext cx="5270500" cy="4046220"/>
                    </a:xfrm>
                    <a:prstGeom prst="rect">
                      <a:avLst/>
                    </a:prstGeom>
                  </pic:spPr>
                </pic:pic>
              </a:graphicData>
            </a:graphic>
          </wp:inline>
        </w:drawing>
      </w:r>
    </w:p>
    <w:p>
      <w:pPr>
        <w:pStyle w:val="Normal"/>
        <w:rPr>
          <w:lang w:val="en-US" w:eastAsia="zh-CN"/>
        </w:rPr>
      </w:pPr>
      <w:r>
        <w:rPr>
          <w:lang w:val="en-US" w:eastAsia="zh-CN"/>
        </w:rPr>
        <w:t>临时文件都是用</w:t>
      </w:r>
      <w:r>
        <w:rPr>
          <w:lang w:val="en-US" w:eastAsia="zh-CN"/>
        </w:rPr>
        <w:t>$$</w:t>
      </w:r>
      <w:r>
        <w:rPr>
          <w:lang w:val="en-US" w:eastAsia="zh-CN"/>
        </w:rPr>
        <w:t>两个</w:t>
      </w:r>
      <w:r>
        <w:rPr>
          <w:lang w:val="en-US" w:eastAsia="zh-CN"/>
        </w:rPr>
        <w:t xml:space="preserve">dollar </w:t>
      </w:r>
      <w:r>
        <w:rPr>
          <w:lang w:val="en-US" w:eastAsia="zh-CN"/>
        </w:rPr>
        <w:t>号来表示</w:t>
      </w:r>
      <w:r>
        <w:rPr>
          <w:lang w:val="en-US" w:eastAsia="zh-CN"/>
        </w:rPr>
        <w:t>$$</w:t>
      </w:r>
      <w:r>
        <w:rPr>
          <w:lang w:val="en-US" w:eastAsia="zh-CN"/>
        </w:rPr>
        <w:t>就是当前进程的</w:t>
      </w:r>
      <w:r>
        <w:rPr>
          <w:lang w:val="en-US" w:eastAsia="zh-CN"/>
        </w:rPr>
        <w:t>pid</w:t>
      </w:r>
    </w:p>
    <w:p>
      <w:pPr>
        <w:pStyle w:val="Normal"/>
        <w:rPr>
          <w:lang w:val="en-US" w:eastAsia="zh-CN"/>
        </w:rPr>
      </w:pPr>
      <w:r>
        <w:rPr/>
        <w:drawing>
          <wp:inline distT="0" distB="635" distL="0" distR="635">
            <wp:extent cx="3104515" cy="3256915"/>
            <wp:effectExtent l="0" t="0" r="0" b="0"/>
            <wp:docPr id="75" name="图像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像23" descr=""/>
                    <pic:cNvPicPr>
                      <a:picLocks noChangeAspect="1" noChangeArrowheads="1"/>
                    </pic:cNvPicPr>
                  </pic:nvPicPr>
                  <pic:blipFill>
                    <a:blip r:embed="rId93"/>
                    <a:stretch>
                      <a:fillRect/>
                    </a:stretch>
                  </pic:blipFill>
                  <pic:spPr bwMode="auto">
                    <a:xfrm>
                      <a:off x="0" y="0"/>
                      <a:ext cx="3104515" cy="3256915"/>
                    </a:xfrm>
                    <a:prstGeom prst="rect">
                      <a:avLst/>
                    </a:prstGeom>
                  </pic:spPr>
                </pic:pic>
              </a:graphicData>
            </a:graphic>
          </wp:inline>
        </w:drawing>
      </w:r>
      <w:r>
        <w:rPr>
          <w:lang w:eastAsia="zh-CN"/>
        </w:rPr>
        <w:t>￥￥</w:t>
      </w:r>
    </w:p>
    <w:p>
      <w:pPr>
        <w:pStyle w:val="Normal"/>
        <w:rPr>
          <w:rFonts w:eastAsia="" w:eastAsiaTheme="minorEastAsia"/>
          <w:lang w:val="en-US" w:eastAsia="zh-CN"/>
        </w:rPr>
      </w:pPr>
      <w:r>
        <w:rPr>
          <w:lang w:val="en-US" w:eastAsia="zh-CN"/>
        </w:rPr>
        <w:t>while :</w:t>
      </w:r>
      <w:r>
        <w:rPr>
          <w:lang w:val="en-US" w:eastAsia="zh-CN"/>
        </w:rPr>
        <w:t>就是死循环了，也可以</w:t>
      </w:r>
      <w:r>
        <w:rPr>
          <w:lang w:val="en-US" w:eastAsia="zh-CN"/>
        </w:rPr>
        <w:t>while(true)</w:t>
      </w:r>
    </w:p>
    <w:p>
      <w:pPr>
        <w:pStyle w:val="Normal"/>
        <w:rPr>
          <w:lang w:val="en-US" w:eastAsia="zh-CN"/>
        </w:rPr>
      </w:pPr>
      <w:r>
        <w:rPr/>
        <w:drawing>
          <wp:inline distT="0" distB="0" distL="0" distR="635">
            <wp:extent cx="2837815" cy="2305050"/>
            <wp:effectExtent l="0" t="0" r="0" b="0"/>
            <wp:docPr id="76" name="图像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像24" descr=""/>
                    <pic:cNvPicPr>
                      <a:picLocks noChangeAspect="1" noChangeArrowheads="1"/>
                    </pic:cNvPicPr>
                  </pic:nvPicPr>
                  <pic:blipFill>
                    <a:blip r:embed="rId94"/>
                    <a:stretch>
                      <a:fillRect/>
                    </a:stretch>
                  </pic:blipFill>
                  <pic:spPr bwMode="auto">
                    <a:xfrm>
                      <a:off x="0" y="0"/>
                      <a:ext cx="2837815" cy="2305050"/>
                    </a:xfrm>
                    <a:prstGeom prst="rect">
                      <a:avLst/>
                    </a:prstGeom>
                  </pic:spPr>
                </pic:pic>
              </a:graphicData>
            </a:graphic>
          </wp:inline>
        </w:drawing>
      </w:r>
    </w:p>
    <w:p>
      <w:pPr>
        <w:pStyle w:val="Normal"/>
        <w:rPr>
          <w:lang w:val="en-US" w:eastAsia="zh-CN"/>
        </w:rPr>
      </w:pPr>
      <w:r>
        <w:rPr>
          <w:lang w:val="en-US" w:eastAsia="zh-CN"/>
        </w:rPr>
        <w:t>查看临时进程，确实会打印一个进程，临时开启，马上又会关闭</w:t>
      </w:r>
    </w:p>
    <w:p>
      <w:pPr>
        <w:pStyle w:val="Normal"/>
        <w:rPr>
          <w:lang w:val="en-US" w:eastAsia="zh-CN"/>
        </w:rPr>
      </w:pPr>
      <w:r>
        <w:rPr/>
        <w:drawing>
          <wp:inline distT="0" distB="9525" distL="0" distR="9525">
            <wp:extent cx="2409825" cy="1019175"/>
            <wp:effectExtent l="0" t="0" r="0" b="0"/>
            <wp:docPr id="77" name="图像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像25" descr=""/>
                    <pic:cNvPicPr>
                      <a:picLocks noChangeAspect="1" noChangeArrowheads="1"/>
                    </pic:cNvPicPr>
                  </pic:nvPicPr>
                  <pic:blipFill>
                    <a:blip r:embed="rId95"/>
                    <a:stretch>
                      <a:fillRect/>
                    </a:stretch>
                  </pic:blipFill>
                  <pic:spPr bwMode="auto">
                    <a:xfrm>
                      <a:off x="0" y="0"/>
                      <a:ext cx="2409825" cy="1019175"/>
                    </a:xfrm>
                    <a:prstGeom prst="rect">
                      <a:avLst/>
                    </a:prstGeom>
                  </pic:spPr>
                </pic:pic>
              </a:graphicData>
            </a:graphic>
          </wp:inline>
        </w:drawing>
      </w:r>
    </w:p>
    <w:p>
      <w:pPr>
        <w:pStyle w:val="Normal"/>
        <w:rPr>
          <w:lang w:val="en-US" w:eastAsia="zh-CN"/>
        </w:rPr>
      </w:pPr>
      <w:r>
        <w:rPr>
          <w:lang w:val="en-US" w:eastAsia="zh-CN"/>
        </w:rPr>
        <w:t xml:space="preserve">ps -e </w:t>
      </w:r>
      <w:r>
        <w:rPr>
          <w:lang w:val="en-US" w:eastAsia="zh-CN"/>
        </w:rPr>
        <w:t>不要</w:t>
      </w:r>
      <w:r>
        <w:rPr>
          <w:lang w:val="en-US" w:eastAsia="zh-CN"/>
        </w:rPr>
        <w:t>f</w:t>
      </w:r>
      <w:r>
        <w:rPr>
          <w:lang w:val="en-US" w:eastAsia="zh-CN"/>
        </w:rPr>
        <w:t>直接第一行就是得到进程号，不输出用户</w:t>
      </w:r>
    </w:p>
    <w:p>
      <w:pPr>
        <w:pStyle w:val="Normal"/>
        <w:rPr>
          <w:lang w:val="en-US" w:eastAsia="zh-CN"/>
        </w:rPr>
      </w:pPr>
      <w:r>
        <w:rPr/>
        <w:drawing>
          <wp:inline distT="0" distB="0" distL="0" distR="635">
            <wp:extent cx="4571365" cy="2514600"/>
            <wp:effectExtent l="0" t="0" r="0" b="0"/>
            <wp:docPr id="78" name="图像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像26" descr=""/>
                    <pic:cNvPicPr>
                      <a:picLocks noChangeAspect="1" noChangeArrowheads="1"/>
                    </pic:cNvPicPr>
                  </pic:nvPicPr>
                  <pic:blipFill>
                    <a:blip r:embed="rId96"/>
                    <a:stretch>
                      <a:fillRect/>
                    </a:stretch>
                  </pic:blipFill>
                  <pic:spPr bwMode="auto">
                    <a:xfrm>
                      <a:off x="0" y="0"/>
                      <a:ext cx="4571365" cy="2514600"/>
                    </a:xfrm>
                    <a:prstGeom prst="rect">
                      <a:avLst/>
                    </a:prstGeom>
                  </pic:spPr>
                </pic:pic>
              </a:graphicData>
            </a:graphic>
          </wp:inline>
        </w:drawing>
      </w:r>
    </w:p>
    <w:p>
      <w:pPr>
        <w:pStyle w:val="Normal"/>
        <w:rPr>
          <w:lang w:val="en-US" w:eastAsia="zh-CN"/>
        </w:rPr>
      </w:pPr>
      <w:r>
        <w:rPr>
          <w:lang w:val="en-US" w:eastAsia="zh-CN"/>
        </w:rPr>
        <w:t>Apache</w:t>
      </w:r>
      <w:r>
        <w:rPr>
          <w:lang w:val="en-US" w:eastAsia="zh-CN"/>
        </w:rPr>
        <w:t>是</w:t>
      </w:r>
      <w:r>
        <w:rPr>
          <w:lang w:val="en-US" w:eastAsia="zh-CN"/>
        </w:rPr>
        <w:t>8</w:t>
      </w:r>
      <w:r>
        <w:rPr>
          <w:lang w:val="en-US" w:eastAsia="zh-CN"/>
        </w:rPr>
        <w:t>个子进程一个主进程，一共</w:t>
      </w:r>
      <w:r>
        <w:rPr>
          <w:lang w:val="en-US" w:eastAsia="zh-CN"/>
        </w:rPr>
        <w:t>9</w:t>
      </w:r>
      <w:r>
        <w:rPr>
          <w:lang w:val="en-US" w:eastAsia="zh-CN"/>
        </w:rPr>
        <w:t>个进程，</w:t>
      </w:r>
      <w:r>
        <w:rPr>
          <w:lang w:val="en-US" w:eastAsia="zh-CN"/>
        </w:rPr>
        <w:t xml:space="preserve">ps -ef |grep </w:t>
      </w:r>
      <w:r>
        <w:rPr>
          <w:lang w:val="en-US" w:eastAsia="zh-CN"/>
        </w:rPr>
        <w:t>一下，还真是如此</w:t>
      </w:r>
    </w:p>
    <w:p>
      <w:pPr>
        <w:pStyle w:val="Normal"/>
        <w:rPr>
          <w:lang w:val="en-US" w:eastAsia="zh-CN"/>
        </w:rPr>
      </w:pPr>
      <w:r>
        <w:rPr/>
        <w:drawing>
          <wp:inline distT="0" distB="18415" distL="0" distR="8890">
            <wp:extent cx="5267960" cy="1848485"/>
            <wp:effectExtent l="0" t="0" r="0" b="0"/>
            <wp:docPr id="79" name="图像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像27" descr=""/>
                    <pic:cNvPicPr>
                      <a:picLocks noChangeAspect="1" noChangeArrowheads="1"/>
                    </pic:cNvPicPr>
                  </pic:nvPicPr>
                  <pic:blipFill>
                    <a:blip r:embed="rId97"/>
                    <a:stretch>
                      <a:fillRect/>
                    </a:stretch>
                  </pic:blipFill>
                  <pic:spPr bwMode="auto">
                    <a:xfrm>
                      <a:off x="0" y="0"/>
                      <a:ext cx="5267960" cy="1848485"/>
                    </a:xfrm>
                    <a:prstGeom prst="rect">
                      <a:avLst/>
                    </a:prstGeom>
                  </pic:spPr>
                </pic:pic>
              </a:graphicData>
            </a:graphic>
          </wp:inline>
        </w:drawing>
      </w:r>
    </w:p>
    <w:p>
      <w:pPr>
        <w:pStyle w:val="Normal"/>
        <w:rPr>
          <w:lang w:val="en-US" w:eastAsia="zh-CN"/>
        </w:rPr>
      </w:pPr>
      <w:r>
        <w:rPr>
          <w:lang w:val="en-US" w:eastAsia="zh-CN"/>
        </w:rPr>
        <w:t>写日志的小脚本，主要就是日志文件名是要结合日期，不存在就存在</w:t>
      </w:r>
    </w:p>
    <w:p>
      <w:pPr>
        <w:pStyle w:val="Normal"/>
        <w:rPr>
          <w:lang w:val="en-US" w:eastAsia="zh-CN"/>
        </w:rPr>
      </w:pPr>
      <w:r>
        <w:rPr/>
        <w:drawing>
          <wp:inline distT="0" distB="12700" distL="0" distR="7620">
            <wp:extent cx="5269230" cy="3702050"/>
            <wp:effectExtent l="0" t="0" r="0" b="0"/>
            <wp:docPr id="80" name="图像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像28" descr=""/>
                    <pic:cNvPicPr>
                      <a:picLocks noChangeAspect="1" noChangeArrowheads="1"/>
                    </pic:cNvPicPr>
                  </pic:nvPicPr>
                  <pic:blipFill>
                    <a:blip r:embed="rId98"/>
                    <a:stretch>
                      <a:fillRect/>
                    </a:stretch>
                  </pic:blipFill>
                  <pic:spPr bwMode="auto">
                    <a:xfrm>
                      <a:off x="0" y="0"/>
                      <a:ext cx="5269230" cy="3702050"/>
                    </a:xfrm>
                    <a:prstGeom prst="rect">
                      <a:avLst/>
                    </a:prstGeom>
                  </pic:spPr>
                </pic:pic>
              </a:graphicData>
            </a:graphic>
          </wp:inline>
        </w:drawing>
      </w:r>
      <w:r>
        <w:rPr>
          <w:lang w:val="en-US" w:eastAsia="zh-CN"/>
        </w:rPr>
        <w:t xml:space="preserve"> </w:t>
      </w:r>
    </w:p>
    <w:p>
      <w:pPr>
        <w:pStyle w:val="Normal"/>
        <w:rPr>
          <w:lang w:val="en-US" w:eastAsia="zh-CN"/>
        </w:rPr>
      </w:pPr>
      <w:r>
        <w:rPr>
          <w:lang w:val="en-US" w:eastAsia="zh-CN"/>
        </w:rPr>
        <w:t>var/log/messages</w:t>
      </w:r>
      <w:r>
        <w:rPr>
          <w:lang w:val="en-US" w:eastAsia="zh-CN"/>
        </w:rPr>
        <w:t>这个文件里面记录的就是系统的一些，日志，</w:t>
      </w:r>
    </w:p>
    <w:p>
      <w:pPr>
        <w:pStyle w:val="Normal"/>
        <w:rPr>
          <w:lang w:val="en-US" w:eastAsia="zh-CN"/>
        </w:rPr>
      </w:pPr>
      <w:r>
        <w:rPr>
          <w:lang w:val="en-US" w:eastAsia="zh-CN"/>
        </w:rPr>
        <w:t>当用</w:t>
      </w:r>
      <w:r>
        <w:rPr>
          <w:lang w:val="en-US" w:eastAsia="zh-CN"/>
        </w:rPr>
        <w:t>logger -p 10 -i 'hello world'</w:t>
      </w:r>
      <w:r>
        <w:rPr>
          <w:lang w:val="en-US" w:eastAsia="zh-CN"/>
        </w:rPr>
        <w:t>这个命令记录一些信息的时候，就会往这个日志文件里面写入一些响应的信息，可以在另外一个终端用</w:t>
      </w:r>
      <w:r>
        <w:rPr>
          <w:lang w:val="en-US" w:eastAsia="zh-CN"/>
        </w:rPr>
        <w:t>tail -f messages</w:t>
      </w:r>
      <w:r>
        <w:rPr>
          <w:lang w:val="en-US" w:eastAsia="zh-CN"/>
        </w:rPr>
        <w:t>来查看</w:t>
      </w:r>
    </w:p>
    <w:p>
      <w:pPr>
        <w:pStyle w:val="Normal"/>
        <w:rPr>
          <w:lang w:val="en-US" w:eastAsia="zh-CN"/>
        </w:rPr>
      </w:pPr>
      <w:r>
        <w:rPr>
          <w:lang w:val="en-US" w:eastAsia="zh-CN"/>
        </w:rPr>
        <w:t>logger</w:t>
      </w:r>
      <w:r>
        <w:rPr>
          <w:lang w:val="en-US" w:eastAsia="zh-CN"/>
        </w:rPr>
        <w:t>的几个参数</w:t>
      </w:r>
      <w:r>
        <w:rPr>
          <w:lang w:val="en-US" w:eastAsia="zh-CN"/>
        </w:rPr>
        <w:t>-p</w:t>
      </w:r>
      <w:r>
        <w:rPr>
          <w:lang w:val="en-US" w:eastAsia="zh-CN"/>
        </w:rPr>
        <w:t>表示权限级别，</w:t>
      </w:r>
      <w:r>
        <w:rPr>
          <w:lang w:val="en-US" w:eastAsia="zh-CN"/>
        </w:rPr>
        <w:t>priority</w:t>
      </w:r>
      <w:r>
        <w:rPr>
          <w:lang w:val="en-US" w:eastAsia="zh-CN"/>
        </w:rPr>
        <w:t>的意思，后面接数字</w:t>
      </w:r>
      <w:r>
        <w:rPr>
          <w:lang w:val="en-US" w:eastAsia="zh-CN"/>
        </w:rPr>
        <w:t xml:space="preserve">,-i </w:t>
      </w:r>
      <w:r>
        <w:rPr>
          <w:lang w:val="en-US" w:eastAsia="zh-CN"/>
        </w:rPr>
        <w:t>则是表示把进程号等相关信息写入到日志中</w:t>
      </w:r>
    </w:p>
    <w:p>
      <w:pPr>
        <w:pStyle w:val="Normal"/>
        <w:rPr>
          <w:lang w:val="en-US" w:eastAsia="zh-CN"/>
        </w:rPr>
      </w:pPr>
      <w:r>
        <w:rPr>
          <w:lang w:val="en-US" w:eastAsia="zh-CN"/>
        </w:rPr>
        <w:t>logger</w:t>
      </w:r>
      <w:r>
        <w:rPr>
          <w:lang w:val="en-US" w:eastAsia="zh-CN"/>
        </w:rPr>
        <w:t>好像是专门写入系统日志里面的</w:t>
      </w:r>
    </w:p>
    <w:p>
      <w:pPr>
        <w:pStyle w:val="Normal"/>
        <w:rPr>
          <w:lang w:val="en-US" w:eastAsia="zh-CN"/>
        </w:rPr>
      </w:pPr>
      <w:r>
        <w:rPr>
          <w:lang w:val="en-US" w:eastAsia="zh-CN"/>
        </w:rPr>
        <w:t>%T</w:t>
      </w:r>
      <w:r>
        <w:rPr>
          <w:lang w:val="en-US" w:eastAsia="zh-CN"/>
        </w:rPr>
        <w:t>就是按照时分秒来输出时间，注意</w:t>
      </w:r>
      <w:r>
        <w:rPr>
          <w:lang w:val="en-US" w:eastAsia="zh-CN"/>
        </w:rPr>
        <w:t>%T</w:t>
      </w:r>
      <w:r>
        <w:rPr>
          <w:lang w:val="en-US" w:eastAsia="zh-CN"/>
        </w:rPr>
        <w:t>前面有一个空格，所以整个时间都需要用一对’’来包裹起来</w:t>
      </w:r>
    </w:p>
    <w:p>
      <w:pPr>
        <w:pStyle w:val="Normal"/>
        <w:rPr>
          <w:lang w:eastAsia="zh-CN"/>
        </w:rPr>
      </w:pPr>
      <w:r>
        <w:rPr>
          <w:lang w:eastAsia="zh-CN"/>
        </w:rPr>
      </w:r>
    </w:p>
    <w:p>
      <w:pPr>
        <w:pStyle w:val="Normal"/>
        <w:rPr>
          <w:lang w:eastAsia="zh-CN"/>
        </w:rPr>
      </w:pPr>
      <w:r>
        <w:rPr/>
        <w:drawing>
          <wp:inline distT="0" distB="18415" distL="0" distR="4445">
            <wp:extent cx="5272405" cy="1372235"/>
            <wp:effectExtent l="0" t="0" r="0" b="0"/>
            <wp:docPr id="81" name="图像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像29" descr=""/>
                    <pic:cNvPicPr>
                      <a:picLocks noChangeAspect="1" noChangeArrowheads="1"/>
                    </pic:cNvPicPr>
                  </pic:nvPicPr>
                  <pic:blipFill>
                    <a:blip r:embed="rId99"/>
                    <a:stretch>
                      <a:fillRect/>
                    </a:stretch>
                  </pic:blipFill>
                  <pic:spPr bwMode="auto">
                    <a:xfrm>
                      <a:off x="0" y="0"/>
                      <a:ext cx="5272405" cy="1372235"/>
                    </a:xfrm>
                    <a:prstGeom prst="rect">
                      <a:avLst/>
                    </a:prstGeom>
                  </pic:spPr>
                </pic:pic>
              </a:graphicData>
            </a:graphic>
          </wp:inline>
        </w:drawing>
      </w:r>
    </w:p>
    <w:p>
      <w:pPr>
        <w:pStyle w:val="Normal"/>
        <w:rPr>
          <w:rFonts w:eastAsia="" w:eastAsiaTheme="minorEastAsia"/>
          <w:lang w:eastAsia="zh-CN"/>
        </w:rPr>
      </w:pPr>
      <w:r>
        <w:rPr>
          <w:lang w:eastAsia="zh-CN"/>
        </w:rPr>
        <w:t>下面的这段代码里面的</w:t>
      </w:r>
      <w:r>
        <w:rPr>
          <w:lang w:val="en-US" w:eastAsia="zh-CN"/>
        </w:rPr>
        <w:t xml:space="preserve"> </w:t>
      </w:r>
      <w:r>
        <w:rPr>
          <w:lang w:val="en-US" w:eastAsia="zh-CN"/>
        </w:rPr>
        <w:t xml:space="preserve">! -e $file </w:t>
      </w:r>
      <w:r>
        <w:rPr>
          <w:lang w:val="en-US" w:eastAsia="zh-CN"/>
        </w:rPr>
        <w:t>就是表示如果不存在这个</w:t>
      </w:r>
      <w:r>
        <w:rPr>
          <w:lang w:val="en-US" w:eastAsia="zh-CN"/>
        </w:rPr>
        <w:t>file</w:t>
      </w:r>
      <w:r>
        <w:rPr>
          <w:lang w:val="en-US" w:eastAsia="zh-CN"/>
        </w:rPr>
        <w:t>，那么就创建之</w:t>
      </w:r>
    </w:p>
    <w:p>
      <w:pPr>
        <w:pStyle w:val="Normal"/>
        <w:rPr>
          <w:lang w:val="en-US" w:eastAsia="zh-CN"/>
        </w:rPr>
      </w:pPr>
      <w:r>
        <w:rPr/>
        <w:drawing>
          <wp:inline distT="0" distB="9525" distL="0" distR="10160">
            <wp:extent cx="3171190" cy="1609725"/>
            <wp:effectExtent l="0" t="0" r="0" b="0"/>
            <wp:docPr id="82" name="图像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像30" descr=""/>
                    <pic:cNvPicPr>
                      <a:picLocks noChangeAspect="1" noChangeArrowheads="1"/>
                    </pic:cNvPicPr>
                  </pic:nvPicPr>
                  <pic:blipFill>
                    <a:blip r:embed="rId100"/>
                    <a:stretch>
                      <a:fillRect/>
                    </a:stretch>
                  </pic:blipFill>
                  <pic:spPr bwMode="auto">
                    <a:xfrm>
                      <a:off x="0" y="0"/>
                      <a:ext cx="3171190" cy="1609725"/>
                    </a:xfrm>
                    <a:prstGeom prst="rect">
                      <a:avLst/>
                    </a:prstGeom>
                  </pic:spPr>
                </pic:pic>
              </a:graphicData>
            </a:graphic>
          </wp:inline>
        </w:drawing>
      </w:r>
    </w:p>
    <w:p>
      <w:pPr>
        <w:pStyle w:val="Normal"/>
        <w:rPr>
          <w:lang w:val="en-US" w:eastAsia="zh-CN"/>
        </w:rPr>
      </w:pPr>
      <w:r>
        <w:rPr>
          <w:lang w:val="en-US" w:eastAsia="zh-CN"/>
        </w:rPr>
      </w:r>
    </w:p>
    <w:p>
      <w:pPr>
        <w:pStyle w:val="Normal"/>
        <w:rPr>
          <w:lang w:val="en-US" w:eastAsia="zh-CN"/>
        </w:rPr>
      </w:pPr>
      <w:r>
        <w:rPr>
          <w:lang w:val="en-US" w:eastAsia="zh-CN"/>
        </w:rPr>
      </w:r>
    </w:p>
    <w:p>
      <w:pPr>
        <w:pStyle w:val="Normal"/>
        <w:rPr>
          <w:lang w:val="en-US" w:eastAsia="zh-CN"/>
        </w:rPr>
      </w:pPr>
      <w:r>
        <w:rPr>
          <w:lang w:val="en-US" w:eastAsia="zh-CN"/>
        </w:rPr>
        <w:t>wc -l</w:t>
      </w:r>
      <w:r>
        <w:rPr>
          <w:lang w:val="en-US" w:eastAsia="zh-CN"/>
        </w:rPr>
        <w:t>直接统计行数，</w:t>
      </w:r>
      <w:r>
        <w:rPr>
          <w:lang w:val="en-US" w:eastAsia="zh-CN"/>
        </w:rPr>
        <w:t>wc -</w:t>
      </w:r>
      <w:r>
        <w:rPr>
          <w:lang w:val="en-US" w:eastAsia="zh-CN"/>
        </w:rPr>
        <w:t>不带</w:t>
      </w:r>
      <w:r>
        <w:rPr>
          <w:lang w:val="en-US" w:eastAsia="zh-CN"/>
        </w:rPr>
        <w:t>l</w:t>
      </w:r>
      <w:r>
        <w:rPr>
          <w:lang w:val="en-US" w:eastAsia="zh-CN"/>
        </w:rPr>
        <w:t>直接</w:t>
      </w:r>
      <w:r>
        <w:rPr>
          <w:lang w:val="en-US" w:eastAsia="zh-CN"/>
        </w:rPr>
        <w:t>-</w:t>
      </w:r>
      <w:r>
        <w:rPr>
          <w:lang w:val="en-US" w:eastAsia="zh-CN"/>
        </w:rPr>
        <w:t>还会统计单词书，信息更加多</w:t>
      </w:r>
    </w:p>
    <w:p>
      <w:pPr>
        <w:pStyle w:val="Normal"/>
        <w:rPr>
          <w:lang w:val="en-US" w:eastAsia="zh-CN"/>
        </w:rPr>
      </w:pPr>
      <w:r>
        <w:rPr>
          <w:lang w:val="en-US" w:eastAsia="zh-CN"/>
        </w:rPr>
        <w:t>还有</w:t>
      </w:r>
      <w:r>
        <w:rPr>
          <w:lang w:val="en-US" w:eastAsia="zh-CN"/>
        </w:rPr>
        <w:t>updatedb</w:t>
      </w:r>
      <w:r>
        <w:rPr>
          <w:lang w:val="en-US" w:eastAsia="zh-CN"/>
        </w:rPr>
        <w:t>这个命令，太霸道了，，，</w:t>
      </w:r>
    </w:p>
    <w:p>
      <w:pPr>
        <w:pStyle w:val="Normal"/>
        <w:rPr>
          <w:lang w:val="en-US" w:eastAsia="zh-CN"/>
        </w:rPr>
      </w:pPr>
      <w:r>
        <w:rPr>
          <w:lang w:val="en-US" w:eastAsia="zh-CN"/>
        </w:rPr>
        <w:t>还有</w:t>
      </w:r>
      <w:r>
        <w:rPr>
          <w:lang w:val="en-US" w:eastAsia="zh-CN"/>
        </w:rPr>
        <w:t xml:space="preserve">locate </w:t>
      </w:r>
      <w:r>
        <w:rPr>
          <w:lang w:val="en-US" w:eastAsia="zh-CN"/>
        </w:rPr>
        <w:t>程序名，用来定位程序</w:t>
      </w:r>
    </w:p>
    <w:p>
      <w:pPr>
        <w:pStyle w:val="Normal"/>
        <w:rPr>
          <w:lang w:val="en-US" w:eastAsia="zh-CN"/>
        </w:rPr>
      </w:pPr>
      <w:r>
        <w:rPr>
          <w:lang w:val="en-US" w:eastAsia="zh-CN"/>
        </w:rPr>
      </w:r>
    </w:p>
    <w:p>
      <w:pPr>
        <w:pStyle w:val="Normal"/>
        <w:rPr>
          <w:lang w:val="en-US" w:eastAsia="zh-CN"/>
        </w:rPr>
      </w:pPr>
      <w:r>
        <w:rPr>
          <w:lang w:val="en-US" w:eastAsia="zh-CN"/>
        </w:rPr>
        <w:t>虽然花费了一天的事件但是解决了一个心病，还是超爽的</w:t>
      </w:r>
    </w:p>
    <w:p>
      <w:pPr>
        <w:pStyle w:val="Normal"/>
        <w:rPr>
          <w:lang w:val="en-US" w:eastAsia="zh-CN"/>
        </w:rPr>
      </w:pPr>
      <w:r>
        <w:rPr>
          <w:lang w:val="en-US" w:eastAsia="zh-CN"/>
        </w:rPr>
        <w:t>linux</w:t>
      </w:r>
      <w:r>
        <w:rPr>
          <w:lang w:val="en-US" w:eastAsia="zh-CN"/>
        </w:rPr>
        <w:t>里面的</w:t>
      </w:r>
      <w:r>
        <w:rPr>
          <w:lang w:val="en-US" w:eastAsia="zh-CN"/>
        </w:rPr>
        <w:t>/dev/null,</w:t>
      </w:r>
      <w:r>
        <w:rPr>
          <w:lang w:val="en-US" w:eastAsia="zh-CN"/>
        </w:rPr>
        <w:t>一篇好帖子，有意思</w:t>
      </w:r>
    </w:p>
    <w:p>
      <w:pPr>
        <w:pStyle w:val="Normal"/>
        <w:rPr/>
      </w:pPr>
      <w:hyperlink r:id="rId101">
        <w:r>
          <w:rPr>
            <w:rStyle w:val="Internet"/>
            <w:lang w:val="en-US" w:eastAsia="zh-CN"/>
          </w:rPr>
          <w:t>http://blog.csdn.net/ithomer/article/details/9288353</w:t>
        </w:r>
      </w:hyperlink>
    </w:p>
    <w:p>
      <w:pPr>
        <w:pStyle w:val="Normal"/>
        <w:rPr>
          <w:lang w:val="en-US" w:eastAsia="zh-CN"/>
        </w:rPr>
      </w:pPr>
      <w:r>
        <w:rPr>
          <w:lang w:val="en-US" w:eastAsia="zh-CN"/>
        </w:rPr>
      </w:r>
    </w:p>
    <w:p>
      <w:pPr>
        <w:pStyle w:val="Normal"/>
        <w:rPr>
          <w:lang w:val="en-US" w:eastAsia="zh-CN"/>
        </w:rPr>
      </w:pPr>
      <w:r>
        <w:rPr>
          <w:lang w:val="en-US" w:eastAsia="zh-CN"/>
        </w:rPr>
      </w:r>
    </w:p>
    <w:p>
      <w:pPr>
        <w:pStyle w:val="Normal"/>
        <w:rPr>
          <w:lang w:val="en-US" w:eastAsia="zh-CN"/>
        </w:rPr>
      </w:pPr>
      <w:r>
        <w:rPr>
          <w:lang w:val="en-US" w:eastAsia="zh-CN"/>
        </w:rPr>
        <w:t>安装</w:t>
      </w:r>
      <w:r>
        <w:rPr>
          <w:lang w:val="en-US" w:eastAsia="zh-CN"/>
        </w:rPr>
        <w:t>nc</w:t>
      </w:r>
    </w:p>
    <w:p>
      <w:pPr>
        <w:pStyle w:val="Normal"/>
        <w:rPr>
          <w:lang w:val="en-US" w:eastAsia="zh-CN"/>
        </w:rPr>
      </w:pPr>
      <w:r>
        <w:rPr>
          <w:lang w:val="en-US" w:eastAsia="zh-CN"/>
        </w:rPr>
        <w:t>安装</w:t>
      </w:r>
      <w:r>
        <w:rPr>
          <w:lang w:val="en-US" w:eastAsia="zh-CN"/>
        </w:rPr>
        <w:t>netcat</w:t>
      </w:r>
      <w:r>
        <w:rPr>
          <w:lang w:val="en-US" w:eastAsia="zh-CN"/>
        </w:rPr>
        <w:t>的帖子，想不到安装</w:t>
      </w:r>
      <w:r>
        <w:rPr>
          <w:lang w:val="en-US" w:eastAsia="zh-CN"/>
        </w:rPr>
        <w:t>netcat</w:t>
      </w:r>
      <w:r>
        <w:rPr>
          <w:lang w:val="en-US" w:eastAsia="zh-CN"/>
        </w:rPr>
        <w:t>还需要这么多依赖，</w:t>
      </w:r>
      <w:r>
        <w:rPr>
          <w:lang w:val="en-US" w:eastAsia="zh-CN"/>
        </w:rPr>
        <w:t>fuck</w:t>
      </w:r>
      <w:r>
        <w:rPr>
          <w:lang w:val="en-US" w:eastAsia="zh-CN"/>
        </w:rPr>
        <w:t>，</w:t>
      </w:r>
      <w:r>
        <w:rPr>
          <w:lang w:val="en-US" w:eastAsia="zh-CN"/>
        </w:rPr>
        <w:t>netcat</w:t>
      </w:r>
      <w:r>
        <w:rPr>
          <w:lang w:val="en-US" w:eastAsia="zh-CN"/>
        </w:rPr>
        <w:t>才</w:t>
      </w:r>
      <w:r>
        <w:rPr>
          <w:lang w:val="en-US" w:eastAsia="zh-CN"/>
        </w:rPr>
        <w:t>100</w:t>
      </w:r>
      <w:r>
        <w:rPr>
          <w:lang w:val="en-US" w:eastAsia="zh-CN"/>
        </w:rPr>
        <w:t>多</w:t>
      </w:r>
      <w:r>
        <w:rPr>
          <w:lang w:val="en-US" w:eastAsia="zh-CN"/>
        </w:rPr>
        <w:t>K</w:t>
      </w:r>
      <w:r>
        <w:rPr>
          <w:lang w:val="en-US" w:eastAsia="zh-CN"/>
        </w:rPr>
        <w:t>，还好有这个帖子</w:t>
      </w:r>
    </w:p>
    <w:p>
      <w:pPr>
        <w:pStyle w:val="Normal"/>
        <w:rPr/>
      </w:pPr>
      <w:hyperlink r:id="rId102">
        <w:r>
          <w:rPr>
            <w:rStyle w:val="Internet"/>
            <w:lang w:val="en-US" w:eastAsia="zh-CN"/>
          </w:rPr>
          <w:t>http://blog.csdn.net/u013111003/article/details/51539107</w:t>
        </w:r>
      </w:hyperlink>
    </w:p>
    <w:p>
      <w:pPr>
        <w:pStyle w:val="Normal"/>
        <w:rPr>
          <w:lang w:val="en-US" w:eastAsia="zh-CN"/>
        </w:rPr>
      </w:pPr>
      <w:r>
        <w:rPr>
          <w:lang w:val="en-US" w:eastAsia="zh-CN"/>
        </w:rPr>
        <w:t>很给力的帖子</w:t>
      </w:r>
    </w:p>
    <w:p>
      <w:pPr>
        <w:pStyle w:val="Normal"/>
        <w:rPr>
          <w:lang w:val="en-US" w:eastAsia="zh-CN"/>
        </w:rPr>
      </w:pPr>
      <w:r>
        <w:rPr>
          <w:lang w:val="en-US" w:eastAsia="zh-CN"/>
        </w:rPr>
      </w:r>
    </w:p>
    <w:p>
      <w:pPr>
        <w:pStyle w:val="Normal"/>
        <w:rPr>
          <w:lang w:val="en-US" w:eastAsia="zh-CN"/>
        </w:rPr>
      </w:pPr>
      <w:r>
        <w:rPr>
          <w:lang w:val="en-US" w:eastAsia="zh-CN"/>
        </w:rPr>
      </w:r>
    </w:p>
    <w:p>
      <w:pPr>
        <w:pStyle w:val="Normal"/>
        <w:rPr>
          <w:lang w:val="en-US" w:eastAsia="zh-CN"/>
        </w:rPr>
      </w:pPr>
      <w:r>
        <w:rPr>
          <w:lang w:val="en-US" w:eastAsia="zh-CN"/>
        </w:rPr>
        <w:t>现在唯一的遗憾就是终端下</w:t>
      </w:r>
      <w:r>
        <w:rPr>
          <w:lang w:val="en-US" w:eastAsia="zh-CN"/>
        </w:rPr>
        <w:t>mail</w:t>
      </w:r>
      <w:r>
        <w:rPr>
          <w:lang w:val="en-US" w:eastAsia="zh-CN"/>
        </w:rPr>
        <w:t>看不到信箱</w:t>
      </w:r>
    </w:p>
    <w:p>
      <w:pPr>
        <w:pStyle w:val="Normal"/>
        <w:rPr>
          <w:lang w:val="en-US" w:eastAsia="zh-CN"/>
        </w:rPr>
      </w:pPr>
      <w:r>
        <w:rPr>
          <w:lang w:val="en-US" w:eastAsia="zh-CN"/>
        </w:rPr>
        <w:t>这篇帖子呢提供了一种</w:t>
      </w:r>
      <w:r>
        <w:rPr>
          <w:lang w:val="en-US" w:eastAsia="zh-CN"/>
        </w:rPr>
        <w:t>mbox</w:t>
      </w:r>
      <w:r>
        <w:rPr>
          <w:lang w:val="en-US" w:eastAsia="zh-CN"/>
        </w:rPr>
        <w:t>的方法，不过这种方法我没有去尝试，</w:t>
      </w:r>
    </w:p>
    <w:p>
      <w:pPr>
        <w:pStyle w:val="Normal"/>
        <w:rPr/>
      </w:pPr>
      <w:hyperlink r:id="rId103">
        <w:r>
          <w:rPr>
            <w:rStyle w:val="FollowedHyperlink"/>
            <w:lang w:val="en-US" w:eastAsia="zh-CN"/>
          </w:rPr>
          <w:t>http://hf1208.blog.51cto.com/8957433/1728830</w:t>
        </w:r>
      </w:hyperlink>
    </w:p>
    <w:p>
      <w:pPr>
        <w:pStyle w:val="Normal"/>
        <w:rPr>
          <w:lang w:val="en-US" w:eastAsia="zh-CN"/>
        </w:rPr>
      </w:pPr>
      <w:r>
        <w:rPr>
          <w:lang w:val="en-US" w:eastAsia="zh-CN"/>
        </w:rPr>
      </w:r>
    </w:p>
    <w:p>
      <w:pPr>
        <w:pStyle w:val="Normal"/>
        <w:rPr>
          <w:lang w:val="en-US" w:eastAsia="zh-CN"/>
        </w:rPr>
      </w:pPr>
      <w:r>
        <w:rPr>
          <w:lang w:val="en-US" w:eastAsia="zh-CN"/>
        </w:rPr>
        <w:t>这个帖子的</w:t>
      </w:r>
      <w:r>
        <w:rPr>
          <w:lang w:val="en-US" w:eastAsia="zh-CN"/>
        </w:rPr>
        <w:t>mail_location</w:t>
      </w:r>
      <w:r>
        <w:rPr>
          <w:lang w:val="en-US" w:eastAsia="zh-CN"/>
        </w:rPr>
        <w:t>是用</w:t>
      </w:r>
      <w:r>
        <w:rPr>
          <w:lang w:val="en-US" w:eastAsia="zh-CN"/>
        </w:rPr>
        <w:t>maildir:~/Maildir</w:t>
      </w:r>
      <w:r>
        <w:rPr>
          <w:lang w:val="en-US" w:eastAsia="zh-CN"/>
        </w:rPr>
        <w:t>这种方式配置的</w:t>
      </w:r>
    </w:p>
    <w:p>
      <w:pPr>
        <w:pStyle w:val="Normal"/>
        <w:rPr/>
      </w:pPr>
      <w:hyperlink r:id="rId104">
        <w:r>
          <w:rPr>
            <w:rStyle w:val="Internet"/>
            <w:lang w:val="en-US" w:eastAsia="zh-CN"/>
          </w:rPr>
          <w:t>http://www.myexception.cn/operating-system/1338756.html</w:t>
        </w:r>
      </w:hyperlink>
    </w:p>
    <w:p>
      <w:pPr>
        <w:pStyle w:val="Normal"/>
        <w:rPr>
          <w:lang w:val="en-US" w:eastAsia="zh-CN"/>
        </w:rPr>
      </w:pPr>
      <w:r>
        <w:rPr>
          <w:lang w:val="en-US" w:eastAsia="zh-CN"/>
        </w:rPr>
      </w:r>
    </w:p>
    <w:p>
      <w:pPr>
        <w:pStyle w:val="Normal"/>
        <w:rPr>
          <w:lang w:val="en-US" w:eastAsia="zh-CN"/>
        </w:rPr>
      </w:pPr>
      <w:r>
        <w:rPr>
          <w:lang w:val="en-US" w:eastAsia="zh-CN"/>
        </w:rPr>
        <w:t>有仔细看了下脚本里面的说明他说</w:t>
      </w:r>
      <w:r>
        <w:rPr>
          <w:lang w:val="en-US" w:eastAsia="zh-CN"/>
        </w:rPr>
        <w:t>postfix</w:t>
      </w:r>
      <w:r>
        <w:rPr>
          <w:lang w:val="en-US" w:eastAsia="zh-CN"/>
        </w:rPr>
        <w:t>默认发送的邮件都放在</w:t>
      </w:r>
      <w:r>
        <w:rPr>
          <w:lang w:val="en-US" w:eastAsia="zh-CN"/>
        </w:rPr>
        <w:t>var/spool/mail</w:t>
      </w:r>
      <w:r>
        <w:rPr>
          <w:lang w:val="en-US" w:eastAsia="zh-CN"/>
        </w:rPr>
        <w:t>或</w:t>
      </w:r>
      <w:r>
        <w:rPr>
          <w:lang w:val="en-US" w:eastAsia="zh-CN"/>
        </w:rPr>
        <w:t>var/mail</w:t>
      </w:r>
      <w:r>
        <w:rPr>
          <w:lang w:val="en-US" w:eastAsia="zh-CN"/>
        </w:rPr>
        <w:t>这两个目录下了，我在脚本里面把</w:t>
      </w:r>
      <w:r>
        <w:rPr>
          <w:lang w:val="en-US" w:eastAsia="zh-CN"/>
        </w:rPr>
        <w:t>Maildir</w:t>
      </w:r>
      <w:r>
        <w:rPr>
          <w:lang w:val="en-US" w:eastAsia="zh-CN"/>
        </w:rPr>
        <w:t>这个注释掉，用默认的，然后向</w:t>
      </w:r>
      <w:r>
        <w:rPr>
          <w:lang w:val="en-US" w:eastAsia="zh-CN"/>
        </w:rPr>
        <w:t>user1</w:t>
      </w:r>
      <w:r>
        <w:rPr>
          <w:lang w:val="en-US" w:eastAsia="zh-CN"/>
        </w:rPr>
        <w:t>发送了一封邮件，然后这个目录下的</w:t>
      </w:r>
      <w:r>
        <w:rPr>
          <w:lang w:val="en-US" w:eastAsia="zh-CN"/>
        </w:rPr>
        <w:t>user1</w:t>
      </w:r>
      <w:r>
        <w:rPr>
          <w:lang w:val="en-US" w:eastAsia="zh-CN"/>
        </w:rPr>
        <w:t>大小里面就变了，不是</w:t>
      </w:r>
      <w:r>
        <w:rPr>
          <w:lang w:val="en-US" w:eastAsia="zh-CN"/>
        </w:rPr>
        <w:t>0</w:t>
      </w:r>
      <w:r>
        <w:rPr>
          <w:lang w:val="en-US" w:eastAsia="zh-CN"/>
        </w:rPr>
        <w:t>了，打开可以看到刚刚发送的邮件内容，碉堡了，而且切换到</w:t>
      </w:r>
      <w:r>
        <w:rPr>
          <w:lang w:val="en-US" w:eastAsia="zh-CN"/>
        </w:rPr>
        <w:t>user1</w:t>
      </w:r>
      <w:r>
        <w:rPr>
          <w:lang w:val="en-US" w:eastAsia="zh-CN"/>
        </w:rPr>
        <w:t>的终端，中</w:t>
      </w:r>
      <w:r>
        <w:rPr>
          <w:lang w:val="en-US" w:eastAsia="zh-CN"/>
        </w:rPr>
        <w:t>mail</w:t>
      </w:r>
      <w:r>
        <w:rPr>
          <w:lang w:val="en-US" w:eastAsia="zh-CN"/>
        </w:rPr>
        <w:t>是可以看到刚刚发送的邮件的。终端里面显示的就是</w:t>
      </w:r>
      <w:r>
        <w:rPr>
          <w:lang w:val="en-US" w:eastAsia="zh-CN"/>
        </w:rPr>
        <w:t>you have mail in /var/spool/mail/user1,,</w:t>
      </w:r>
      <w:r>
        <w:rPr>
          <w:lang w:val="en-US" w:eastAsia="zh-CN"/>
        </w:rPr>
        <w:t>还有</w:t>
      </w:r>
      <w:r>
        <w:rPr>
          <w:lang w:val="en-US" w:eastAsia="zh-CN"/>
        </w:rPr>
        <w:t>var/mail</w:t>
      </w:r>
      <w:r>
        <w:rPr>
          <w:lang w:val="en-US" w:eastAsia="zh-CN"/>
        </w:rPr>
        <w:t>目录和</w:t>
      </w:r>
      <w:r>
        <w:rPr>
          <w:lang w:val="en-US" w:eastAsia="zh-CN"/>
        </w:rPr>
        <w:t>var/spool</w:t>
      </w:r>
      <w:r>
        <w:rPr>
          <w:lang w:val="en-US" w:eastAsia="zh-CN"/>
        </w:rPr>
        <w:t>目录里面的内容是同步的，一样的</w:t>
      </w:r>
    </w:p>
    <w:p>
      <w:pPr>
        <w:pStyle w:val="Normal"/>
        <w:rPr>
          <w:lang w:val="en-US" w:eastAsia="zh-CN"/>
        </w:rPr>
      </w:pPr>
      <w:r>
        <w:rPr>
          <w:lang w:val="en-US" w:eastAsia="zh-CN"/>
        </w:rPr>
        <w:t>显然，这些</w:t>
      </w:r>
      <w:r>
        <w:rPr>
          <w:lang w:val="en-US" w:eastAsia="zh-CN"/>
        </w:rPr>
        <w:t>foxmail</w:t>
      </w:r>
      <w:r>
        <w:rPr>
          <w:lang w:val="en-US" w:eastAsia="zh-CN"/>
        </w:rPr>
        <w:t>拉取不到邮件了，因为目录不对</w:t>
      </w:r>
    </w:p>
    <w:p>
      <w:pPr>
        <w:pStyle w:val="Normal"/>
        <w:rPr>
          <w:rFonts w:ascii="宋体" w:hAnsi="宋体" w:eastAsia="宋体" w:cs="宋体"/>
          <w:b w:val="false"/>
          <w:b w:val="false"/>
          <w:i w:val="false"/>
          <w:i w:val="false"/>
          <w:caps w:val="false"/>
          <w:smallCaps w:val="false"/>
          <w:color w:val="505050"/>
          <w:spacing w:val="0"/>
          <w:sz w:val="21"/>
          <w:szCs w:val="21"/>
          <w:highlight w:val="white"/>
          <w:lang w:val="en-US" w:eastAsia="zh-CN"/>
        </w:rPr>
      </w:pPr>
      <w:r>
        <w:rPr>
          <w:lang w:val="en-US" w:eastAsia="zh-CN"/>
        </w:rPr>
        <w:t>，我操，功夫不负有心人啊，我的</w:t>
      </w:r>
      <w:r>
        <w:rPr>
          <w:lang w:val="en-US" w:eastAsia="zh-CN"/>
        </w:rPr>
        <w:t>user3</w:t>
      </w:r>
      <w:r>
        <w:rPr>
          <w:lang w:val="en-US" w:eastAsia="zh-CN"/>
        </w:rPr>
        <w:t>，创建用户不成功就是因为邮箱目录存在，没有成功的创建目录，需要手动的创建才行，上面的那个帖子里面提到了，退回到</w:t>
      </w:r>
      <w:r>
        <w:rPr>
          <w:lang w:val="en-US" w:eastAsia="zh-CN"/>
        </w:rPr>
        <w:t>user3</w:t>
      </w:r>
      <w:r>
        <w:rPr>
          <w:lang w:val="en-US" w:eastAsia="zh-CN"/>
        </w:rPr>
        <w:t>的界面，然后再</w:t>
      </w:r>
      <w:r>
        <w:rPr>
          <w:lang w:val="en-US" w:eastAsia="zh-CN"/>
        </w:rPr>
        <w:t>user3</w:t>
      </w:r>
      <w:r>
        <w:rPr>
          <w:lang w:val="en-US" w:eastAsia="zh-CN"/>
        </w:rPr>
        <w:t>的家目录下执行：</w:t>
      </w:r>
      <w:r>
        <w:rPr>
          <w:rFonts w:eastAsia="宋体" w:cs="宋体" w:ascii="宋体" w:hAnsi="宋体"/>
          <w:b w:val="false"/>
          <w:i w:val="false"/>
          <w:caps w:val="false"/>
          <w:smallCaps w:val="false"/>
          <w:color w:val="505050"/>
          <w:spacing w:val="0"/>
          <w:sz w:val="21"/>
          <w:szCs w:val="21"/>
          <w:shd w:fill="FFFFFF" w:val="clear"/>
        </w:rPr>
        <w:t>mkdir -p mail/.imap/INBOX</w:t>
      </w:r>
      <w:r>
        <w:rPr>
          <w:rFonts w:ascii="宋体" w:hAnsi="宋体" w:cs="宋体" w:eastAsia="宋体"/>
          <w:b w:val="false"/>
          <w:i w:val="false"/>
          <w:caps w:val="false"/>
          <w:smallCaps w:val="false"/>
          <w:color w:val="505050"/>
          <w:spacing w:val="0"/>
          <w:sz w:val="21"/>
          <w:szCs w:val="21"/>
          <w:shd w:fill="FFFFFF" w:val="clear"/>
          <w:lang w:eastAsia="zh-CN"/>
        </w:rPr>
        <w:t>，这段代码，这样</w:t>
      </w:r>
      <w:r>
        <w:rPr>
          <w:rFonts w:eastAsia="宋体" w:cs="宋体" w:ascii="宋体" w:hAnsi="宋体"/>
          <w:b w:val="false"/>
          <w:i w:val="false"/>
          <w:caps w:val="false"/>
          <w:smallCaps w:val="false"/>
          <w:color w:val="505050"/>
          <w:spacing w:val="0"/>
          <w:sz w:val="21"/>
          <w:szCs w:val="21"/>
          <w:shd w:fill="FFFFFF" w:val="clear"/>
          <w:lang w:val="en-US" w:eastAsia="zh-CN"/>
        </w:rPr>
        <w:t>devecot</w:t>
      </w:r>
      <w:r>
        <w:rPr>
          <w:rFonts w:ascii="宋体" w:hAnsi="宋体" w:cs="宋体" w:eastAsia="宋体"/>
          <w:b w:val="false"/>
          <w:i w:val="false"/>
          <w:caps w:val="false"/>
          <w:smallCaps w:val="false"/>
          <w:color w:val="505050"/>
          <w:spacing w:val="0"/>
          <w:sz w:val="21"/>
          <w:szCs w:val="21"/>
          <w:shd w:fill="FFFFFF" w:val="clear"/>
          <w:lang w:val="en-US" w:eastAsia="zh-CN"/>
        </w:rPr>
        <w:t>的路径就能通了，就能找到</w:t>
      </w:r>
      <w:r>
        <w:rPr>
          <w:rFonts w:eastAsia="宋体" w:cs="宋体" w:ascii="宋体" w:hAnsi="宋体"/>
          <w:b w:val="false"/>
          <w:i w:val="false"/>
          <w:caps w:val="false"/>
          <w:smallCaps w:val="false"/>
          <w:color w:val="505050"/>
          <w:spacing w:val="0"/>
          <w:sz w:val="21"/>
          <w:szCs w:val="21"/>
          <w:shd w:fill="FFFFFF" w:val="clear"/>
          <w:lang w:val="en-US" w:eastAsia="zh-CN"/>
        </w:rPr>
        <w:t>inbox</w:t>
      </w:r>
      <w:r>
        <w:rPr>
          <w:rFonts w:ascii="宋体" w:hAnsi="宋体" w:cs="宋体" w:eastAsia="宋体"/>
          <w:b w:val="false"/>
          <w:i w:val="false"/>
          <w:caps w:val="false"/>
          <w:smallCaps w:val="false"/>
          <w:color w:val="505050"/>
          <w:spacing w:val="0"/>
          <w:sz w:val="21"/>
          <w:szCs w:val="21"/>
          <w:shd w:fill="FFFFFF" w:val="clear"/>
          <w:lang w:val="en-US" w:eastAsia="zh-CN"/>
        </w:rPr>
        <w:t>了，所以从</w:t>
      </w:r>
      <w:r>
        <w:rPr>
          <w:rFonts w:eastAsia="宋体" w:cs="宋体" w:ascii="宋体" w:hAnsi="宋体"/>
          <w:b w:val="false"/>
          <w:i w:val="false"/>
          <w:caps w:val="false"/>
          <w:smallCaps w:val="false"/>
          <w:color w:val="505050"/>
          <w:spacing w:val="0"/>
          <w:sz w:val="21"/>
          <w:szCs w:val="21"/>
          <w:shd w:fill="FFFFFF" w:val="clear"/>
          <w:lang w:val="en-US" w:eastAsia="zh-CN"/>
        </w:rPr>
        <w:t>foxmail</w:t>
      </w:r>
      <w:r>
        <w:rPr>
          <w:rFonts w:ascii="宋体" w:hAnsi="宋体" w:cs="宋体" w:eastAsia="宋体"/>
          <w:b w:val="false"/>
          <w:i w:val="false"/>
          <w:caps w:val="false"/>
          <w:smallCaps w:val="false"/>
          <w:color w:val="505050"/>
          <w:spacing w:val="0"/>
          <w:sz w:val="21"/>
          <w:szCs w:val="21"/>
          <w:shd w:fill="FFFFFF" w:val="clear"/>
          <w:lang w:val="en-US" w:eastAsia="zh-CN"/>
        </w:rPr>
        <w:t>里面当然可以创建成功了，牛逼啊，我的小遗憾，终于解决了，这些终端下可以看到邮件，</w:t>
      </w:r>
      <w:r>
        <w:rPr>
          <w:rFonts w:eastAsia="宋体" w:cs="宋体" w:ascii="宋体" w:hAnsi="宋体"/>
          <w:b w:val="false"/>
          <w:i w:val="false"/>
          <w:caps w:val="false"/>
          <w:smallCaps w:val="false"/>
          <w:color w:val="505050"/>
          <w:spacing w:val="0"/>
          <w:sz w:val="21"/>
          <w:szCs w:val="21"/>
          <w:shd w:fill="FFFFFF" w:val="clear"/>
          <w:lang w:val="en-US" w:eastAsia="zh-CN"/>
        </w:rPr>
        <w:t>foxmail</w:t>
      </w:r>
      <w:r>
        <w:rPr>
          <w:rFonts w:ascii="宋体" w:hAnsi="宋体" w:cs="宋体" w:eastAsia="宋体"/>
          <w:b w:val="false"/>
          <w:i w:val="false"/>
          <w:caps w:val="false"/>
          <w:smallCaps w:val="false"/>
          <w:color w:val="505050"/>
          <w:spacing w:val="0"/>
          <w:sz w:val="21"/>
          <w:szCs w:val="21"/>
          <w:shd w:fill="FFFFFF" w:val="clear"/>
          <w:lang w:val="en-US" w:eastAsia="zh-CN"/>
        </w:rPr>
        <w:t>里面也能收到邮件了，碉堡了爽！</w:t>
      </w:r>
    </w:p>
    <w:p>
      <w:pPr>
        <w:pStyle w:val="Normal"/>
        <w:rPr>
          <w:rFonts w:ascii="宋体" w:hAnsi="宋体" w:eastAsia="宋体" w:cs="宋体"/>
          <w:b w:val="false"/>
          <w:b w:val="false"/>
          <w:i w:val="false"/>
          <w:i w:val="false"/>
          <w:caps w:val="false"/>
          <w:smallCaps w:val="false"/>
          <w:color w:val="505050"/>
          <w:spacing w:val="0"/>
          <w:sz w:val="21"/>
          <w:szCs w:val="21"/>
          <w:highlight w:val="white"/>
          <w:lang w:val="en-US" w:eastAsia="zh-CN"/>
        </w:rPr>
      </w:pPr>
      <w:r>
        <w:rPr>
          <w:rFonts w:ascii="宋体" w:hAnsi="宋体" w:cs="宋体" w:eastAsia="宋体"/>
          <w:b w:val="false"/>
          <w:i w:val="false"/>
          <w:caps w:val="false"/>
          <w:smallCaps w:val="false"/>
          <w:color w:val="505050"/>
          <w:spacing w:val="0"/>
          <w:sz w:val="21"/>
          <w:szCs w:val="21"/>
          <w:shd w:fill="FFFFFF" w:val="clear"/>
          <w:lang w:val="en-US" w:eastAsia="zh-CN"/>
        </w:rPr>
        <w:t>再次总结一下，主要是两点</w:t>
      </w:r>
      <w:r>
        <w:rPr>
          <w:rFonts w:eastAsia="宋体" w:cs="宋体" w:ascii="宋体" w:hAnsi="宋体"/>
          <w:b w:val="false"/>
          <w:i w:val="false"/>
          <w:caps w:val="false"/>
          <w:smallCaps w:val="false"/>
          <w:color w:val="505050"/>
          <w:spacing w:val="0"/>
          <w:sz w:val="21"/>
          <w:szCs w:val="21"/>
          <w:shd w:fill="FFFFFF" w:val="clear"/>
          <w:lang w:val="en-US" w:eastAsia="zh-CN"/>
        </w:rPr>
        <w:t>:postfix</w:t>
      </w:r>
      <w:r>
        <w:rPr>
          <w:rFonts w:ascii="宋体" w:hAnsi="宋体" w:cs="宋体" w:eastAsia="宋体"/>
          <w:b w:val="false"/>
          <w:i w:val="false"/>
          <w:caps w:val="false"/>
          <w:smallCaps w:val="false"/>
          <w:color w:val="505050"/>
          <w:spacing w:val="0"/>
          <w:sz w:val="21"/>
          <w:szCs w:val="21"/>
          <w:shd w:fill="FFFFFF" w:val="clear"/>
          <w:lang w:val="en-US" w:eastAsia="zh-CN"/>
        </w:rPr>
        <w:t>发送的信箱路径和</w:t>
      </w:r>
      <w:r>
        <w:rPr>
          <w:rFonts w:eastAsia="宋体" w:cs="宋体" w:ascii="宋体" w:hAnsi="宋体"/>
          <w:b w:val="false"/>
          <w:i w:val="false"/>
          <w:caps w:val="false"/>
          <w:smallCaps w:val="false"/>
          <w:color w:val="505050"/>
          <w:spacing w:val="0"/>
          <w:sz w:val="21"/>
          <w:szCs w:val="21"/>
          <w:shd w:fill="FFFFFF" w:val="clear"/>
          <w:lang w:val="en-US" w:eastAsia="zh-CN"/>
        </w:rPr>
        <w:t>dovecot</w:t>
      </w:r>
      <w:r>
        <w:rPr>
          <w:rFonts w:ascii="宋体" w:hAnsi="宋体" w:cs="宋体" w:eastAsia="宋体"/>
          <w:b w:val="false"/>
          <w:i w:val="false"/>
          <w:caps w:val="false"/>
          <w:smallCaps w:val="false"/>
          <w:color w:val="505050"/>
          <w:spacing w:val="0"/>
          <w:sz w:val="21"/>
          <w:szCs w:val="21"/>
          <w:shd w:fill="FFFFFF" w:val="clear"/>
          <w:lang w:val="en-US" w:eastAsia="zh-CN"/>
        </w:rPr>
        <w:t>拉取邮件的收件箱路径要一致，其实在二者的配置文件里面都说了分别是</w:t>
      </w:r>
      <w:r>
        <w:rPr>
          <w:rFonts w:eastAsia="宋体" w:cs="宋体" w:ascii="宋体" w:hAnsi="宋体"/>
          <w:b w:val="false"/>
          <w:i w:val="false"/>
          <w:caps w:val="false"/>
          <w:smallCaps w:val="false"/>
          <w:color w:val="505050"/>
          <w:spacing w:val="0"/>
          <w:sz w:val="21"/>
          <w:szCs w:val="21"/>
          <w:shd w:fill="FFFFFF" w:val="clear"/>
          <w:lang w:val="en-US" w:eastAsia="zh-CN"/>
        </w:rPr>
        <w:t>:</w:t>
      </w:r>
    </w:p>
    <w:p>
      <w:pPr>
        <w:pStyle w:val="Normal"/>
        <w:rPr>
          <w:rFonts w:ascii="宋体" w:hAnsi="宋体" w:eastAsia="宋体" w:cs="宋体"/>
          <w:b w:val="false"/>
          <w:b w:val="false"/>
          <w:i w:val="false"/>
          <w:i w:val="false"/>
          <w:caps w:val="false"/>
          <w:smallCaps w:val="false"/>
          <w:color w:val="505050"/>
          <w:spacing w:val="0"/>
          <w:sz w:val="21"/>
          <w:szCs w:val="21"/>
          <w:highlight w:val="white"/>
          <w:lang w:val="en-US" w:eastAsia="zh-CN"/>
        </w:rPr>
      </w:pPr>
      <w:r>
        <w:rPr>
          <w:rFonts w:ascii="宋体" w:hAnsi="宋体" w:cs="宋体" w:eastAsia="宋体"/>
          <w:b w:val="false"/>
          <w:i w:val="false"/>
          <w:caps w:val="false"/>
          <w:smallCaps w:val="false"/>
          <w:color w:val="505050"/>
          <w:spacing w:val="0"/>
          <w:sz w:val="21"/>
          <w:szCs w:val="21"/>
          <w:shd w:fill="FFFFFF" w:val="clear"/>
          <w:lang w:val="en-US" w:eastAsia="zh-CN"/>
        </w:rPr>
        <w:t>这是</w:t>
      </w:r>
      <w:r>
        <w:rPr>
          <w:rFonts w:eastAsia="宋体" w:cs="宋体" w:ascii="宋体" w:hAnsi="宋体"/>
          <w:b w:val="false"/>
          <w:i w:val="false"/>
          <w:caps w:val="false"/>
          <w:smallCaps w:val="false"/>
          <w:color w:val="505050"/>
          <w:spacing w:val="0"/>
          <w:sz w:val="21"/>
          <w:szCs w:val="21"/>
          <w:shd w:fill="FFFFFF" w:val="clear"/>
          <w:lang w:val="en-US" w:eastAsia="zh-CN"/>
        </w:rPr>
        <w:t>postfix</w:t>
      </w:r>
      <w:r>
        <w:rPr>
          <w:rFonts w:ascii="宋体" w:hAnsi="宋体" w:cs="宋体" w:eastAsia="宋体"/>
          <w:b w:val="false"/>
          <w:i w:val="false"/>
          <w:caps w:val="false"/>
          <w:smallCaps w:val="false"/>
          <w:color w:val="505050"/>
          <w:spacing w:val="0"/>
          <w:sz w:val="21"/>
          <w:szCs w:val="21"/>
          <w:shd w:fill="FFFFFF" w:val="clear"/>
          <w:lang w:val="en-US" w:eastAsia="zh-CN"/>
        </w:rPr>
        <w:t>的</w:t>
      </w:r>
      <w:r>
        <w:rPr>
          <w:rFonts w:eastAsia="宋体" w:cs="宋体" w:ascii="宋体" w:hAnsi="宋体"/>
          <w:b w:val="false"/>
          <w:i w:val="false"/>
          <w:caps w:val="false"/>
          <w:smallCaps w:val="false"/>
          <w:color w:val="505050"/>
          <w:spacing w:val="0"/>
          <w:sz w:val="21"/>
          <w:szCs w:val="21"/>
          <w:shd w:fill="FFFFFF" w:val="clear"/>
          <w:lang w:val="en-US" w:eastAsia="zh-CN"/>
        </w:rPr>
        <w:t>main.cf</w:t>
      </w:r>
      <w:r>
        <w:rPr>
          <w:rFonts w:ascii="宋体" w:hAnsi="宋体" w:cs="宋体" w:eastAsia="宋体"/>
          <w:b w:val="false"/>
          <w:i w:val="false"/>
          <w:caps w:val="false"/>
          <w:smallCaps w:val="false"/>
          <w:color w:val="505050"/>
          <w:spacing w:val="0"/>
          <w:sz w:val="21"/>
          <w:szCs w:val="21"/>
          <w:shd w:fill="FFFFFF" w:val="clear"/>
          <w:lang w:val="en-US" w:eastAsia="zh-CN"/>
        </w:rPr>
        <w:t>配置文件里面的</w:t>
      </w:r>
      <w:r>
        <w:rPr>
          <w:rFonts w:eastAsia="宋体" w:cs="宋体" w:ascii="宋体" w:hAnsi="宋体"/>
          <w:b w:val="false"/>
          <w:i w:val="false"/>
          <w:caps w:val="false"/>
          <w:smallCaps w:val="false"/>
          <w:color w:val="505050"/>
          <w:spacing w:val="0"/>
          <w:sz w:val="21"/>
          <w:szCs w:val="21"/>
          <w:shd w:fill="FFFFFF" w:val="clear"/>
          <w:lang w:val="en-US" w:eastAsia="zh-CN"/>
        </w:rPr>
        <w:t>home_mailbox</w:t>
      </w:r>
      <w:r>
        <w:rPr>
          <w:rFonts w:ascii="宋体" w:hAnsi="宋体" w:cs="宋体" w:eastAsia="宋体"/>
          <w:b w:val="false"/>
          <w:i w:val="false"/>
          <w:caps w:val="false"/>
          <w:smallCaps w:val="false"/>
          <w:color w:val="505050"/>
          <w:spacing w:val="0"/>
          <w:sz w:val="21"/>
          <w:szCs w:val="21"/>
          <w:shd w:fill="FFFFFF" w:val="clear"/>
          <w:lang w:val="en-US" w:eastAsia="zh-CN"/>
        </w:rPr>
        <w:t>默认就是</w:t>
      </w:r>
      <w:r>
        <w:rPr>
          <w:rFonts w:eastAsia="宋体" w:cs="宋体" w:ascii="宋体" w:hAnsi="宋体"/>
          <w:b w:val="false"/>
          <w:i w:val="false"/>
          <w:caps w:val="false"/>
          <w:smallCaps w:val="false"/>
          <w:color w:val="505050"/>
          <w:spacing w:val="0"/>
          <w:sz w:val="21"/>
          <w:szCs w:val="21"/>
          <w:shd w:fill="FFFFFF" w:val="clear"/>
          <w:lang w:val="en-US" w:eastAsia="zh-CN"/>
        </w:rPr>
        <w:t>var/mail/</w:t>
      </w:r>
      <w:r>
        <w:rPr>
          <w:rFonts w:ascii="宋体" w:hAnsi="宋体" w:cs="宋体" w:eastAsia="宋体"/>
          <w:b w:val="false"/>
          <w:i w:val="false"/>
          <w:caps w:val="false"/>
          <w:smallCaps w:val="false"/>
          <w:color w:val="505050"/>
          <w:spacing w:val="0"/>
          <w:sz w:val="21"/>
          <w:szCs w:val="21"/>
          <w:shd w:fill="FFFFFF" w:val="clear"/>
          <w:lang w:val="en-US" w:eastAsia="zh-CN"/>
        </w:rPr>
        <w:t>用户名</w:t>
      </w:r>
    </w:p>
    <w:p>
      <w:pPr>
        <w:pStyle w:val="Normal"/>
        <w:rPr/>
      </w:pPr>
      <w:r>
        <w:rPr/>
        <w:drawing>
          <wp:inline distT="0" distB="635" distL="0" distR="3810">
            <wp:extent cx="5273040" cy="1390015"/>
            <wp:effectExtent l="0" t="0" r="0" b="0"/>
            <wp:docPr id="83" name="图像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像31" descr=""/>
                    <pic:cNvPicPr>
                      <a:picLocks noChangeAspect="1" noChangeArrowheads="1"/>
                    </pic:cNvPicPr>
                  </pic:nvPicPr>
                  <pic:blipFill>
                    <a:blip r:embed="rId105"/>
                    <a:stretch>
                      <a:fillRect/>
                    </a:stretch>
                  </pic:blipFill>
                  <pic:spPr bwMode="auto">
                    <a:xfrm>
                      <a:off x="0" y="0"/>
                      <a:ext cx="5273040" cy="1390015"/>
                    </a:xfrm>
                    <a:prstGeom prst="rect">
                      <a:avLst/>
                    </a:prstGeom>
                  </pic:spPr>
                </pic:pic>
              </a:graphicData>
            </a:graphic>
          </wp:inline>
        </w:drawing>
      </w:r>
    </w:p>
    <w:p>
      <w:pPr>
        <w:pStyle w:val="Normal"/>
        <w:rPr>
          <w:lang w:val="en-US" w:eastAsia="zh-CN"/>
        </w:rPr>
      </w:pPr>
      <w:r>
        <w:rPr>
          <w:lang w:eastAsia="zh-CN"/>
        </w:rPr>
        <w:t>然后就是</w:t>
      </w:r>
      <w:r>
        <w:rPr>
          <w:lang w:val="en-US" w:eastAsia="zh-CN"/>
        </w:rPr>
        <w:t>dovecot</w:t>
      </w:r>
      <w:r>
        <w:rPr>
          <w:lang w:val="en-US" w:eastAsia="zh-CN"/>
        </w:rPr>
        <w:t>目录下的</w:t>
      </w:r>
      <w:r>
        <w:rPr>
          <w:lang w:val="en-US" w:eastAsia="zh-CN"/>
        </w:rPr>
        <w:t>10mail.conf</w:t>
      </w:r>
      <w:r>
        <w:rPr>
          <w:lang w:val="en-US" w:eastAsia="zh-CN"/>
        </w:rPr>
        <w:t>配置文件里面的</w:t>
      </w:r>
      <w:r>
        <w:rPr>
          <w:lang w:val="en-US" w:eastAsia="zh-CN"/>
        </w:rPr>
        <w:t>mail_location</w:t>
      </w:r>
      <w:r>
        <w:rPr>
          <w:lang w:val="en-US" w:eastAsia="zh-CN"/>
        </w:rPr>
        <w:t>路径了，其实注释里面已经写得非常好了，</w:t>
      </w:r>
      <w:r>
        <w:rPr>
          <w:lang w:val="en-US" w:eastAsia="zh-CN"/>
        </w:rPr>
        <w:t>mbox:~/mail:INBOX=/var/mail%u,%u</w:t>
      </w:r>
      <w:r>
        <w:rPr>
          <w:lang w:val="en-US" w:eastAsia="zh-CN"/>
        </w:rPr>
        <w:t>就是占位符用户名匹配，写得多好的注释啊，只是我没有看懂，网友的帖子里面也有我也没有看懂，这个路径和</w:t>
      </w:r>
      <w:r>
        <w:rPr>
          <w:lang w:val="en-US" w:eastAsia="zh-CN"/>
        </w:rPr>
        <w:t>postfix</w:t>
      </w:r>
      <w:r>
        <w:rPr>
          <w:lang w:val="en-US" w:eastAsia="zh-CN"/>
        </w:rPr>
        <w:t>里面的路径是一致的，而且正好可以联通，默认的</w:t>
      </w:r>
      <w:r>
        <w:rPr>
          <w:lang w:val="en-US" w:eastAsia="zh-CN"/>
        </w:rPr>
        <w:t>mail</w:t>
      </w:r>
      <w:r>
        <w:rPr>
          <w:lang w:val="en-US" w:eastAsia="zh-CN"/>
        </w:rPr>
        <w:t>走的就是</w:t>
      </w:r>
      <w:r>
        <w:rPr>
          <w:lang w:val="en-US" w:eastAsia="zh-CN"/>
        </w:rPr>
        <w:t>POSTFIX</w:t>
      </w:r>
      <w:r>
        <w:rPr>
          <w:lang w:val="en-US" w:eastAsia="zh-CN"/>
        </w:rPr>
        <w:t>的这个</w:t>
      </w:r>
      <w:r>
        <w:rPr>
          <w:lang w:val="en-US" w:eastAsia="zh-CN"/>
        </w:rPr>
        <w:t>home_mailbox</w:t>
      </w:r>
      <w:r>
        <w:rPr>
          <w:lang w:val="en-US" w:eastAsia="zh-CN"/>
        </w:rPr>
        <w:t>这个路径啊，所以如果二者全部都采用</w:t>
      </w:r>
      <w:r>
        <w:rPr>
          <w:lang w:val="en-US" w:eastAsia="zh-CN"/>
        </w:rPr>
        <w:t>Maildir</w:t>
      </w:r>
      <w:r>
        <w:rPr>
          <w:lang w:val="en-US" w:eastAsia="zh-CN"/>
        </w:rPr>
        <w:t>这种写法，那当然</w:t>
      </w:r>
      <w:r>
        <w:rPr>
          <w:lang w:val="en-US" w:eastAsia="zh-CN"/>
        </w:rPr>
        <w:t>mail</w:t>
      </w:r>
      <w:r>
        <w:rPr>
          <w:lang w:val="en-US" w:eastAsia="zh-CN"/>
        </w:rPr>
        <w:t>命令就找不到路径，就看不到信箱了啊，牛逼，严谨啊，这还没有完全的联通，还要在用户的家目录下执行</w:t>
      </w:r>
    </w:p>
    <w:p>
      <w:pPr>
        <w:pStyle w:val="Normal"/>
        <w:rPr>
          <w:rFonts w:ascii="宋体" w:hAnsi="宋体" w:eastAsia="宋体" w:cs="宋体"/>
          <w:b w:val="false"/>
          <w:b w:val="false"/>
          <w:i w:val="false"/>
          <w:i w:val="false"/>
          <w:caps w:val="false"/>
          <w:smallCaps w:val="false"/>
          <w:color w:val="505050"/>
          <w:spacing w:val="0"/>
          <w:sz w:val="21"/>
          <w:szCs w:val="21"/>
          <w:highlight w:val="white"/>
          <w:lang w:val="en-US" w:eastAsia="zh-CN"/>
        </w:rPr>
      </w:pPr>
      <w:r>
        <w:rPr>
          <w:rFonts w:eastAsia="宋体" w:cs="宋体" w:ascii="宋体" w:hAnsi="宋体"/>
          <w:b w:val="false"/>
          <w:i w:val="false"/>
          <w:caps w:val="false"/>
          <w:smallCaps w:val="false"/>
          <w:color w:val="505050"/>
          <w:spacing w:val="0"/>
          <w:sz w:val="21"/>
          <w:szCs w:val="21"/>
          <w:shd w:fill="FFFFFF" w:val="clear"/>
        </w:rPr>
        <w:t>mkdir -p mail/.imap/INBOX</w:t>
      </w:r>
      <w:r>
        <w:rPr>
          <w:rFonts w:ascii="宋体" w:hAnsi="宋体" w:cs="宋体" w:eastAsia="宋体"/>
          <w:b w:val="false"/>
          <w:i w:val="false"/>
          <w:caps w:val="false"/>
          <w:smallCaps w:val="false"/>
          <w:color w:val="505050"/>
          <w:spacing w:val="0"/>
          <w:sz w:val="21"/>
          <w:szCs w:val="21"/>
          <w:shd w:fill="FFFFFF" w:val="clear"/>
          <w:lang w:eastAsia="zh-CN"/>
        </w:rPr>
        <w:t>这条命令，创建这个多级目录，这样才能保证</w:t>
      </w:r>
      <w:r>
        <w:rPr>
          <w:rFonts w:eastAsia="宋体" w:cs="宋体" w:ascii="宋体" w:hAnsi="宋体"/>
          <w:b w:val="false"/>
          <w:i w:val="false"/>
          <w:caps w:val="false"/>
          <w:smallCaps w:val="false"/>
          <w:color w:val="505050"/>
          <w:spacing w:val="0"/>
          <w:sz w:val="21"/>
          <w:szCs w:val="21"/>
          <w:shd w:fill="FFFFFF" w:val="clear"/>
          <w:lang w:val="en-US" w:eastAsia="zh-CN"/>
        </w:rPr>
        <w:t>dovecot</w:t>
      </w:r>
      <w:r>
        <w:rPr>
          <w:rFonts w:ascii="宋体" w:hAnsi="宋体" w:cs="宋体" w:eastAsia="宋体"/>
          <w:b w:val="false"/>
          <w:i w:val="false"/>
          <w:caps w:val="false"/>
          <w:smallCaps w:val="false"/>
          <w:color w:val="505050"/>
          <w:spacing w:val="0"/>
          <w:sz w:val="21"/>
          <w:szCs w:val="21"/>
          <w:shd w:fill="FFFFFF" w:val="clear"/>
          <w:lang w:val="en-US" w:eastAsia="zh-CN"/>
        </w:rPr>
        <w:t>的</w:t>
      </w:r>
      <w:r>
        <w:rPr>
          <w:rFonts w:eastAsia="宋体" w:cs="宋体" w:ascii="宋体" w:hAnsi="宋体"/>
          <w:b w:val="false"/>
          <w:i w:val="false"/>
          <w:caps w:val="false"/>
          <w:smallCaps w:val="false"/>
          <w:color w:val="505050"/>
          <w:spacing w:val="0"/>
          <w:sz w:val="21"/>
          <w:szCs w:val="21"/>
          <w:shd w:fill="FFFFFF" w:val="clear"/>
          <w:lang w:val="en-US" w:eastAsia="zh-CN"/>
        </w:rPr>
        <w:t>inbox</w:t>
      </w:r>
      <w:r>
        <w:rPr>
          <w:rFonts w:ascii="宋体" w:hAnsi="宋体" w:cs="宋体" w:eastAsia="宋体"/>
          <w:b w:val="false"/>
          <w:i w:val="false"/>
          <w:caps w:val="false"/>
          <w:smallCaps w:val="false"/>
          <w:color w:val="505050"/>
          <w:spacing w:val="0"/>
          <w:sz w:val="21"/>
          <w:szCs w:val="21"/>
          <w:shd w:fill="FFFFFF" w:val="clear"/>
          <w:lang w:val="en-US" w:eastAsia="zh-CN"/>
        </w:rPr>
        <w:t>目录能够完全找的到，这个目录下会有一些二进制文件，</w:t>
      </w:r>
    </w:p>
    <w:p>
      <w:pPr>
        <w:pStyle w:val="Normal"/>
        <w:rPr>
          <w:rFonts w:ascii="宋体" w:hAnsi="宋体" w:eastAsia="宋体" w:cs="宋体"/>
          <w:b w:val="false"/>
          <w:b w:val="false"/>
          <w:i w:val="false"/>
          <w:i w:val="false"/>
          <w:caps w:val="false"/>
          <w:smallCaps w:val="false"/>
          <w:color w:val="505050"/>
          <w:spacing w:val="0"/>
          <w:sz w:val="21"/>
          <w:szCs w:val="21"/>
          <w:highlight w:val="white"/>
          <w:lang w:val="en-US" w:eastAsia="zh-CN"/>
        </w:rPr>
      </w:pPr>
      <w:r>
        <w:rPr>
          <w:rFonts w:ascii="宋体" w:hAnsi="宋体" w:cs="宋体" w:eastAsia="宋体"/>
          <w:b w:val="false"/>
          <w:i w:val="false"/>
          <w:caps w:val="false"/>
          <w:smallCaps w:val="false"/>
          <w:color w:val="505050"/>
          <w:spacing w:val="0"/>
          <w:sz w:val="21"/>
          <w:szCs w:val="21"/>
          <w:shd w:fill="FFFFFF" w:val="clear"/>
          <w:lang w:val="en-US" w:eastAsia="zh-CN"/>
        </w:rPr>
        <w:t>所以两种搞法都可以，要么全部采用</w:t>
      </w:r>
      <w:r>
        <w:rPr>
          <w:rFonts w:eastAsia="宋体" w:cs="宋体" w:ascii="宋体" w:hAnsi="宋体"/>
          <w:b w:val="false"/>
          <w:i w:val="false"/>
          <w:caps w:val="false"/>
          <w:smallCaps w:val="false"/>
          <w:color w:val="505050"/>
          <w:spacing w:val="0"/>
          <w:sz w:val="21"/>
          <w:szCs w:val="21"/>
          <w:shd w:fill="FFFFFF" w:val="clear"/>
          <w:lang w:val="en-US" w:eastAsia="zh-CN"/>
        </w:rPr>
        <w:t>Maildir</w:t>
      </w:r>
      <w:r>
        <w:rPr>
          <w:rFonts w:ascii="宋体" w:hAnsi="宋体" w:cs="宋体" w:eastAsia="宋体"/>
          <w:b w:val="false"/>
          <w:i w:val="false"/>
          <w:caps w:val="false"/>
          <w:smallCaps w:val="false"/>
          <w:color w:val="505050"/>
          <w:spacing w:val="0"/>
          <w:sz w:val="21"/>
          <w:szCs w:val="21"/>
          <w:shd w:fill="FFFFFF" w:val="clear"/>
          <w:lang w:val="en-US" w:eastAsia="zh-CN"/>
        </w:rPr>
        <w:t>的写法，要么就是这种</w:t>
      </w:r>
      <w:r>
        <w:rPr>
          <w:rFonts w:eastAsia="宋体" w:cs="宋体" w:ascii="宋体" w:hAnsi="宋体"/>
          <w:b w:val="false"/>
          <w:i w:val="false"/>
          <w:caps w:val="false"/>
          <w:smallCaps w:val="false"/>
          <w:color w:val="505050"/>
          <w:spacing w:val="0"/>
          <w:sz w:val="21"/>
          <w:szCs w:val="21"/>
          <w:shd w:fill="FFFFFF" w:val="clear"/>
          <w:lang w:val="en-US" w:eastAsia="zh-CN"/>
        </w:rPr>
        <w:t>/var/mail/%u</w:t>
      </w:r>
      <w:r>
        <w:rPr>
          <w:rFonts w:ascii="宋体" w:hAnsi="宋体" w:cs="宋体" w:eastAsia="宋体"/>
          <w:b w:val="false"/>
          <w:i w:val="false"/>
          <w:caps w:val="false"/>
          <w:smallCaps w:val="false"/>
          <w:color w:val="505050"/>
          <w:spacing w:val="0"/>
          <w:sz w:val="21"/>
          <w:szCs w:val="21"/>
          <w:shd w:fill="FFFFFF" w:val="clear"/>
          <w:lang w:val="en-US" w:eastAsia="zh-CN"/>
        </w:rPr>
        <w:t>的写法，这种稍微有点强迫症的感觉，但是这种写法有个小小的缺点，网友已经提出来了，就是每次新建用户都需要创建</w:t>
      </w:r>
      <w:r>
        <w:rPr>
          <w:rFonts w:eastAsia="宋体" w:cs="宋体" w:ascii="宋体" w:hAnsi="宋体"/>
          <w:b w:val="false"/>
          <w:i w:val="false"/>
          <w:caps w:val="false"/>
          <w:smallCaps w:val="false"/>
          <w:color w:val="505050"/>
          <w:spacing w:val="0"/>
          <w:sz w:val="21"/>
          <w:szCs w:val="21"/>
          <w:shd w:fill="FFFFFF" w:val="clear"/>
        </w:rPr>
        <w:t>mkdir -p mail/.imap/INBOX</w:t>
      </w:r>
      <w:r>
        <w:rPr>
          <w:rFonts w:ascii="宋体" w:hAnsi="宋体" w:cs="宋体" w:eastAsia="宋体"/>
          <w:b w:val="false"/>
          <w:i w:val="false"/>
          <w:caps w:val="false"/>
          <w:smallCaps w:val="false"/>
          <w:color w:val="505050"/>
          <w:spacing w:val="0"/>
          <w:sz w:val="21"/>
          <w:szCs w:val="21"/>
          <w:shd w:fill="FFFFFF" w:val="clear"/>
          <w:lang w:eastAsia="zh-CN"/>
        </w:rPr>
        <w:t>这个目录，所以需要写到一个全局的脚本里面，网页给了一个牛逼的脚本，如下：，牛逼，我亲自测了一下，再新建的用户，在用户的家目录下确实是用了</w:t>
      </w:r>
      <w:r>
        <w:rPr>
          <w:rFonts w:eastAsia="宋体" w:cs="宋体" w:ascii="宋体" w:hAnsi="宋体"/>
          <w:b w:val="false"/>
          <w:i w:val="false"/>
          <w:caps w:val="false"/>
          <w:smallCaps w:val="false"/>
          <w:color w:val="505050"/>
          <w:spacing w:val="0"/>
          <w:sz w:val="21"/>
          <w:szCs w:val="21"/>
          <w:shd w:fill="FFFFFF" w:val="clear"/>
          <w:lang w:val="en-US" w:eastAsia="zh-CN"/>
        </w:rPr>
        <w:t>mail/.imap/INBOX</w:t>
      </w:r>
      <w:r>
        <w:rPr>
          <w:rFonts w:ascii="宋体" w:hAnsi="宋体" w:cs="宋体" w:eastAsia="宋体"/>
          <w:b w:val="false"/>
          <w:i w:val="false"/>
          <w:caps w:val="false"/>
          <w:smallCaps w:val="false"/>
          <w:color w:val="505050"/>
          <w:spacing w:val="0"/>
          <w:sz w:val="21"/>
          <w:szCs w:val="21"/>
          <w:shd w:fill="FFFFFF" w:val="clear"/>
          <w:lang w:val="en-US" w:eastAsia="zh-CN"/>
        </w:rPr>
        <w:t>这个多级目录了，牛逼了，在</w:t>
      </w:r>
      <w:r>
        <w:rPr>
          <w:rFonts w:eastAsia="宋体" w:cs="宋体" w:ascii="宋体" w:hAnsi="宋体"/>
          <w:b w:val="false"/>
          <w:i w:val="false"/>
          <w:caps w:val="false"/>
          <w:smallCaps w:val="false"/>
          <w:color w:val="505050"/>
          <w:spacing w:val="0"/>
          <w:sz w:val="21"/>
          <w:szCs w:val="21"/>
          <w:shd w:fill="FFFFFF" w:val="clear"/>
          <w:lang w:val="en-US" w:eastAsia="zh-CN"/>
        </w:rPr>
        <w:t>foxmail</w:t>
      </w:r>
      <w:r>
        <w:rPr>
          <w:rFonts w:ascii="宋体" w:hAnsi="宋体" w:cs="宋体" w:eastAsia="宋体"/>
          <w:b w:val="false"/>
          <w:i w:val="false"/>
          <w:caps w:val="false"/>
          <w:smallCaps w:val="false"/>
          <w:color w:val="505050"/>
          <w:spacing w:val="0"/>
          <w:sz w:val="21"/>
          <w:szCs w:val="21"/>
          <w:shd w:fill="FFFFFF" w:val="clear"/>
          <w:lang w:val="en-US" w:eastAsia="zh-CN"/>
        </w:rPr>
        <w:t>下创建</w:t>
      </w:r>
      <w:r>
        <w:rPr>
          <w:rFonts w:eastAsia="宋体" w:cs="宋体" w:ascii="宋体" w:hAnsi="宋体"/>
          <w:b w:val="false"/>
          <w:i w:val="false"/>
          <w:caps w:val="false"/>
          <w:smallCaps w:val="false"/>
          <w:color w:val="505050"/>
          <w:spacing w:val="0"/>
          <w:sz w:val="21"/>
          <w:szCs w:val="21"/>
          <w:shd w:fill="FFFFFF" w:val="clear"/>
          <w:lang w:val="en-US" w:eastAsia="zh-CN"/>
        </w:rPr>
        <w:t>user1</w:t>
      </w:r>
      <w:r>
        <w:rPr>
          <w:rFonts w:ascii="宋体" w:hAnsi="宋体" w:cs="宋体" w:eastAsia="宋体"/>
          <w:b w:val="false"/>
          <w:i w:val="false"/>
          <w:caps w:val="false"/>
          <w:smallCaps w:val="false"/>
          <w:color w:val="505050"/>
          <w:spacing w:val="0"/>
          <w:sz w:val="21"/>
          <w:szCs w:val="21"/>
          <w:shd w:fill="FFFFFF" w:val="clear"/>
          <w:lang w:val="en-US" w:eastAsia="zh-CN"/>
        </w:rPr>
        <w:t>连接也是成功的，而且终端下，</w:t>
      </w:r>
      <w:r>
        <w:rPr>
          <w:rFonts w:eastAsia="宋体" w:cs="宋体" w:ascii="宋体" w:hAnsi="宋体"/>
          <w:b w:val="false"/>
          <w:i w:val="false"/>
          <w:caps w:val="false"/>
          <w:smallCaps w:val="false"/>
          <w:color w:val="505050"/>
          <w:spacing w:val="0"/>
          <w:sz w:val="21"/>
          <w:szCs w:val="21"/>
          <w:shd w:fill="FFFFFF" w:val="clear"/>
          <w:lang w:val="en-US" w:eastAsia="zh-CN"/>
        </w:rPr>
        <w:t>foxmail</w:t>
      </w:r>
      <w:r>
        <w:rPr>
          <w:rFonts w:ascii="宋体" w:hAnsi="宋体" w:cs="宋体" w:eastAsia="宋体"/>
          <w:b w:val="false"/>
          <w:i w:val="false"/>
          <w:caps w:val="false"/>
          <w:smallCaps w:val="false"/>
          <w:color w:val="505050"/>
          <w:spacing w:val="0"/>
          <w:sz w:val="21"/>
          <w:szCs w:val="21"/>
          <w:shd w:fill="FFFFFF" w:val="clear"/>
          <w:lang w:val="en-US" w:eastAsia="zh-CN"/>
        </w:rPr>
        <w:t>里面都收到了邮件，爽！现在就看明天早上能不能收到邮件了 我设置了</w:t>
      </w:r>
      <w:r>
        <w:rPr>
          <w:rFonts w:eastAsia="宋体" w:cs="宋体" w:ascii="宋体" w:hAnsi="宋体"/>
          <w:b w:val="false"/>
          <w:i w:val="false"/>
          <w:caps w:val="false"/>
          <w:smallCaps w:val="false"/>
          <w:color w:val="505050"/>
          <w:spacing w:val="0"/>
          <w:sz w:val="21"/>
          <w:szCs w:val="21"/>
          <w:shd w:fill="FFFFFF" w:val="clear"/>
          <w:lang w:val="en-US" w:eastAsia="zh-CN"/>
        </w:rPr>
        <w:t>crontab</w:t>
      </w:r>
      <w:r>
        <w:rPr>
          <w:rFonts w:ascii="宋体" w:hAnsi="宋体" w:cs="宋体" w:eastAsia="宋体"/>
          <w:b w:val="false"/>
          <w:i w:val="false"/>
          <w:caps w:val="false"/>
          <w:smallCaps w:val="false"/>
          <w:color w:val="505050"/>
          <w:spacing w:val="0"/>
          <w:sz w:val="21"/>
          <w:szCs w:val="21"/>
          <w:shd w:fill="FFFFFF" w:val="clear"/>
          <w:lang w:val="en-US" w:eastAsia="zh-CN"/>
        </w:rPr>
        <w:t>了</w:t>
      </w:r>
    </w:p>
    <w:p>
      <w:pPr>
        <w:pStyle w:val="Normal"/>
        <w:rPr>
          <w:rFonts w:ascii="宋体" w:hAnsi="宋体" w:eastAsia="宋体" w:cs="宋体"/>
          <w:b w:val="false"/>
          <w:b w:val="false"/>
          <w:i w:val="false"/>
          <w:i w:val="false"/>
          <w:caps w:val="false"/>
          <w:smallCaps w:val="false"/>
          <w:color w:val="505050"/>
          <w:spacing w:val="0"/>
          <w:sz w:val="21"/>
          <w:szCs w:val="21"/>
          <w:highlight w:val="white"/>
          <w:lang w:val="en-US" w:eastAsia="zh-CN"/>
        </w:rPr>
      </w:pPr>
      <w:r>
        <w:rPr>
          <w:rFonts w:ascii="宋体" w:hAnsi="宋体" w:cs="宋体" w:eastAsia="宋体"/>
          <w:b w:val="false"/>
          <w:i w:val="false"/>
          <w:caps w:val="false"/>
          <w:smallCaps w:val="false"/>
          <w:color w:val="505050"/>
          <w:spacing w:val="0"/>
          <w:sz w:val="21"/>
          <w:szCs w:val="21"/>
          <w:shd w:fill="FFFFFF" w:val="clear"/>
          <w:lang w:val="en-US" w:eastAsia="zh-CN"/>
        </w:rPr>
        <w:t>关键是这个脚本很自动化，</w:t>
      </w:r>
    </w:p>
    <w:p>
      <w:pPr>
        <w:pStyle w:val="Normal"/>
        <w:rPr>
          <w:rFonts w:ascii="宋体" w:hAnsi="宋体" w:eastAsia="宋体" w:cs="宋体"/>
          <w:b w:val="false"/>
          <w:b w:val="false"/>
          <w:i w:val="false"/>
          <w:i w:val="false"/>
          <w:caps w:val="false"/>
          <w:smallCaps w:val="false"/>
          <w:color w:val="505050"/>
          <w:spacing w:val="0"/>
          <w:sz w:val="21"/>
          <w:szCs w:val="21"/>
          <w:highlight w:val="white"/>
          <w:lang w:val="en-US" w:eastAsia="zh-CN"/>
        </w:rPr>
      </w:pPr>
      <w:r>
        <w:rPr>
          <w:rFonts w:ascii="宋体" w:hAnsi="宋体" w:cs="宋体" w:eastAsia="宋体"/>
          <w:b w:val="false"/>
          <w:i w:val="false"/>
          <w:caps w:val="false"/>
          <w:smallCaps w:val="false"/>
          <w:color w:val="505050"/>
          <w:spacing w:val="0"/>
          <w:sz w:val="21"/>
          <w:szCs w:val="21"/>
          <w:shd w:fill="FFFFFF" w:val="clear"/>
          <w:lang w:val="en-US" w:eastAsia="zh-CN"/>
        </w:rPr>
        <w:t>这个</w:t>
      </w:r>
      <w:r>
        <w:rPr>
          <w:rFonts w:eastAsia="宋体" w:cs="宋体" w:ascii="宋体" w:hAnsi="宋体"/>
          <w:b w:val="false"/>
          <w:i w:val="false"/>
          <w:caps w:val="false"/>
          <w:smallCaps w:val="false"/>
          <w:color w:val="505050"/>
          <w:spacing w:val="0"/>
          <w:sz w:val="21"/>
          <w:szCs w:val="21"/>
          <w:shd w:fill="FFFFFF" w:val="clear"/>
          <w:lang w:val="en-US" w:eastAsia="zh-CN"/>
        </w:rPr>
        <w:t>shell</w:t>
      </w:r>
      <w:r>
        <w:rPr>
          <w:rFonts w:ascii="宋体" w:hAnsi="宋体" w:cs="宋体" w:eastAsia="宋体"/>
          <w:b w:val="false"/>
          <w:i w:val="false"/>
          <w:caps w:val="false"/>
          <w:smallCaps w:val="false"/>
          <w:color w:val="505050"/>
          <w:spacing w:val="0"/>
          <w:sz w:val="21"/>
          <w:szCs w:val="21"/>
          <w:shd w:fill="FFFFFF" w:val="clear"/>
          <w:lang w:val="en-US" w:eastAsia="zh-CN"/>
        </w:rPr>
        <w:t>脚本是百度文库提供的，想不到还很给力</w:t>
      </w:r>
    </w:p>
    <w:p>
      <w:pPr>
        <w:pStyle w:val="Normal"/>
        <w:rPr>
          <w:rFonts w:ascii="宋体" w:hAnsi="宋体" w:eastAsia="宋体" w:cs="宋体"/>
          <w:b w:val="false"/>
          <w:b w:val="false"/>
          <w:i w:val="false"/>
          <w:i w:val="false"/>
          <w:caps w:val="false"/>
          <w:smallCaps w:val="false"/>
          <w:color w:val="505050"/>
          <w:spacing w:val="0"/>
          <w:sz w:val="21"/>
          <w:szCs w:val="21"/>
          <w:highlight w:val="white"/>
          <w:lang w:val="en-US" w:eastAsia="zh-CN"/>
        </w:rPr>
      </w:pPr>
      <w:r>
        <w:rPr>
          <w:rFonts w:eastAsia="宋体" w:cs="宋体" w:ascii="宋体" w:hAnsi="宋体"/>
          <w:b w:val="false"/>
          <w:i w:val="false"/>
          <w:caps w:val="false"/>
          <w:smallCaps w:val="false"/>
          <w:color w:val="505050"/>
          <w:spacing w:val="0"/>
          <w:sz w:val="21"/>
          <w:szCs w:val="21"/>
          <w:shd w:fill="FFFFFF" w:val="clear"/>
          <w:lang w:val="en-US" w:eastAsia="zh-CN"/>
        </w:rPr>
        <w:t>http://wenku.baidu.com/link?url=3hMDpdspIGqfaTeoUzPwjojNjrJgI1xMwinpqKN3nUnWCqUPDXuZCpJsJlwol8GwNPim4OP3sO6xXRoA1fTS9SGb3N2ilCMZHHQSJNiNw3a</w:t>
      </w:r>
      <w:r>
        <w:rPr>
          <w:rFonts w:ascii="宋体" w:hAnsi="宋体" w:cs="宋体" w:eastAsia="宋体"/>
          <w:b w:val="false"/>
          <w:i w:val="false"/>
          <w:caps w:val="false"/>
          <w:smallCaps w:val="false"/>
          <w:color w:val="505050"/>
          <w:spacing w:val="0"/>
          <w:sz w:val="21"/>
          <w:szCs w:val="21"/>
          <w:shd w:fill="FFFFFF" w:val="clear"/>
          <w:lang w:val="en-US" w:eastAsia="zh-CN"/>
        </w:rPr>
        <w:t>，连接如下，注意，它修改的是</w:t>
      </w:r>
      <w:r>
        <w:rPr>
          <w:rFonts w:eastAsia="宋体" w:cs="宋体" w:ascii="宋体" w:hAnsi="宋体"/>
          <w:b w:val="false"/>
          <w:i w:val="false"/>
          <w:caps w:val="false"/>
          <w:smallCaps w:val="false"/>
          <w:color w:val="505050"/>
          <w:spacing w:val="0"/>
          <w:sz w:val="21"/>
          <w:szCs w:val="21"/>
          <w:shd w:fill="FFFFFF" w:val="clear"/>
          <w:lang w:val="en-US" w:eastAsia="zh-CN"/>
        </w:rPr>
        <w:t>/etc/skel/.bash_profile</w:t>
      </w:r>
      <w:r>
        <w:rPr>
          <w:rFonts w:ascii="宋体" w:hAnsi="宋体" w:cs="宋体" w:eastAsia="宋体"/>
          <w:b w:val="false"/>
          <w:i w:val="false"/>
          <w:caps w:val="false"/>
          <w:smallCaps w:val="false"/>
          <w:color w:val="505050"/>
          <w:spacing w:val="0"/>
          <w:sz w:val="21"/>
          <w:szCs w:val="21"/>
          <w:shd w:fill="FFFFFF" w:val="clear"/>
          <w:lang w:val="en-US" w:eastAsia="zh-CN"/>
        </w:rPr>
        <w:t>，不是</w:t>
      </w:r>
      <w:r>
        <w:rPr>
          <w:rFonts w:eastAsia="宋体" w:cs="宋体" w:ascii="宋体" w:hAnsi="宋体"/>
          <w:b w:val="false"/>
          <w:i w:val="false"/>
          <w:caps w:val="false"/>
          <w:smallCaps w:val="false"/>
          <w:color w:val="505050"/>
          <w:spacing w:val="0"/>
          <w:sz w:val="21"/>
          <w:szCs w:val="21"/>
          <w:shd w:fill="FFFFFF" w:val="clear"/>
          <w:lang w:val="en-US" w:eastAsia="zh-CN"/>
        </w:rPr>
        <w:t>root</w:t>
      </w:r>
      <w:r>
        <w:rPr>
          <w:rFonts w:ascii="宋体" w:hAnsi="宋体" w:cs="宋体" w:eastAsia="宋体"/>
          <w:b w:val="false"/>
          <w:i w:val="false"/>
          <w:caps w:val="false"/>
          <w:smallCaps w:val="false"/>
          <w:color w:val="505050"/>
          <w:spacing w:val="0"/>
          <w:sz w:val="21"/>
          <w:szCs w:val="21"/>
          <w:shd w:fill="FFFFFF" w:val="clear"/>
          <w:lang w:val="en-US" w:eastAsia="zh-CN"/>
        </w:rPr>
        <w:t>家目录下的</w:t>
      </w:r>
      <w:r>
        <w:rPr>
          <w:rFonts w:eastAsia="宋体" w:cs="宋体" w:ascii="宋体" w:hAnsi="宋体"/>
          <w:b w:val="false"/>
          <w:i w:val="false"/>
          <w:caps w:val="false"/>
          <w:smallCaps w:val="false"/>
          <w:color w:val="505050"/>
          <w:spacing w:val="0"/>
          <w:sz w:val="21"/>
          <w:szCs w:val="21"/>
          <w:shd w:fill="FFFFFF" w:val="clear"/>
          <w:lang w:val="en-US" w:eastAsia="zh-CN"/>
        </w:rPr>
        <w:t>.bash_profile</w:t>
      </w:r>
      <w:r>
        <w:rPr>
          <w:rFonts w:ascii="宋体" w:hAnsi="宋体" w:cs="宋体" w:eastAsia="宋体"/>
          <w:b w:val="false"/>
          <w:i w:val="false"/>
          <w:caps w:val="false"/>
          <w:smallCaps w:val="false"/>
          <w:color w:val="505050"/>
          <w:spacing w:val="0"/>
          <w:sz w:val="21"/>
          <w:szCs w:val="21"/>
          <w:shd w:fill="FFFFFF" w:val="clear"/>
          <w:lang w:val="en-US" w:eastAsia="zh-CN"/>
        </w:rPr>
        <w:t>，可能</w:t>
      </w:r>
      <w:r>
        <w:rPr>
          <w:rFonts w:eastAsia="宋体" w:cs="宋体" w:ascii="宋体" w:hAnsi="宋体"/>
          <w:b w:val="false"/>
          <w:i w:val="false"/>
          <w:caps w:val="false"/>
          <w:smallCaps w:val="false"/>
          <w:color w:val="505050"/>
          <w:spacing w:val="0"/>
          <w:sz w:val="21"/>
          <w:szCs w:val="21"/>
          <w:shd w:fill="FFFFFF" w:val="clear"/>
          <w:lang w:val="en-US" w:eastAsia="zh-CN"/>
        </w:rPr>
        <w:t>skel</w:t>
      </w:r>
      <w:r>
        <w:rPr>
          <w:rFonts w:ascii="宋体" w:hAnsi="宋体" w:cs="宋体" w:eastAsia="宋体"/>
          <w:b w:val="false"/>
          <w:i w:val="false"/>
          <w:caps w:val="false"/>
          <w:smallCaps w:val="false"/>
          <w:color w:val="505050"/>
          <w:spacing w:val="0"/>
          <w:sz w:val="21"/>
          <w:szCs w:val="21"/>
          <w:shd w:fill="FFFFFF" w:val="clear"/>
          <w:lang w:val="en-US" w:eastAsia="zh-CN"/>
        </w:rPr>
        <w:t>目录下的</w:t>
      </w:r>
      <w:r>
        <w:rPr>
          <w:rFonts w:eastAsia="宋体" w:cs="宋体" w:ascii="宋体" w:hAnsi="宋体"/>
          <w:b w:val="false"/>
          <w:i w:val="false"/>
          <w:caps w:val="false"/>
          <w:smallCaps w:val="false"/>
          <w:color w:val="505050"/>
          <w:spacing w:val="0"/>
          <w:sz w:val="21"/>
          <w:szCs w:val="21"/>
          <w:shd w:fill="FFFFFF" w:val="clear"/>
          <w:lang w:val="en-US" w:eastAsia="zh-CN"/>
        </w:rPr>
        <w:t>shell</w:t>
      </w:r>
      <w:r>
        <w:rPr>
          <w:rFonts w:ascii="宋体" w:hAnsi="宋体" w:cs="宋体" w:eastAsia="宋体"/>
          <w:b w:val="false"/>
          <w:i w:val="false"/>
          <w:caps w:val="false"/>
          <w:smallCaps w:val="false"/>
          <w:color w:val="505050"/>
          <w:spacing w:val="0"/>
          <w:sz w:val="21"/>
          <w:szCs w:val="21"/>
          <w:shd w:fill="FFFFFF" w:val="clear"/>
          <w:lang w:val="en-US" w:eastAsia="zh-CN"/>
        </w:rPr>
        <w:t>是在创建新用户的时候起作用把</w:t>
      </w:r>
    </w:p>
    <w:p>
      <w:pPr>
        <w:pStyle w:val="Normal"/>
        <w:rPr>
          <w:rFonts w:ascii="宋体" w:hAnsi="宋体" w:eastAsia="宋体" w:cs="宋体"/>
          <w:b w:val="false"/>
          <w:b w:val="false"/>
          <w:i w:val="false"/>
          <w:i w:val="false"/>
          <w:caps w:val="false"/>
          <w:smallCaps w:val="false"/>
          <w:color w:val="505050"/>
          <w:spacing w:val="0"/>
          <w:sz w:val="21"/>
          <w:szCs w:val="21"/>
          <w:highlight w:val="white"/>
          <w:lang w:val="en-US" w:eastAsia="zh-CN"/>
        </w:rPr>
      </w:pPr>
      <w:r>
        <w:rPr/>
        <w:drawing>
          <wp:inline distT="0" distB="12065" distL="0" distR="4445">
            <wp:extent cx="5272405" cy="1873885"/>
            <wp:effectExtent l="0" t="0" r="0" b="0"/>
            <wp:docPr id="84" name="图像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像32" descr=""/>
                    <pic:cNvPicPr>
                      <a:picLocks noChangeAspect="1" noChangeArrowheads="1"/>
                    </pic:cNvPicPr>
                  </pic:nvPicPr>
                  <pic:blipFill>
                    <a:blip r:embed="rId106"/>
                    <a:stretch>
                      <a:fillRect/>
                    </a:stretch>
                  </pic:blipFill>
                  <pic:spPr bwMode="auto">
                    <a:xfrm>
                      <a:off x="0" y="0"/>
                      <a:ext cx="5272405" cy="1873885"/>
                    </a:xfrm>
                    <a:prstGeom prst="rect">
                      <a:avLst/>
                    </a:prstGeom>
                  </pic:spPr>
                </pic:pic>
              </a:graphicData>
            </a:graphic>
          </wp:inline>
        </w:drawing>
      </w:r>
    </w:p>
    <w:p>
      <w:pPr>
        <w:pStyle w:val="Normal"/>
        <w:rPr>
          <w:lang w:val="en-US" w:eastAsia="zh-CN"/>
        </w:rPr>
      </w:pPr>
      <w:r>
        <w:rPr/>
        <w:drawing>
          <wp:inline distT="0" distB="16510" distL="0" distR="10160">
            <wp:extent cx="5266690" cy="1964690"/>
            <wp:effectExtent l="0" t="0" r="0" b="0"/>
            <wp:docPr id="85" name="图像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像33" descr=""/>
                    <pic:cNvPicPr>
                      <a:picLocks noChangeAspect="1" noChangeArrowheads="1"/>
                    </pic:cNvPicPr>
                  </pic:nvPicPr>
                  <pic:blipFill>
                    <a:blip r:embed="rId107"/>
                    <a:stretch>
                      <a:fillRect/>
                    </a:stretch>
                  </pic:blipFill>
                  <pic:spPr bwMode="auto">
                    <a:xfrm>
                      <a:off x="0" y="0"/>
                      <a:ext cx="5266690" cy="1964690"/>
                    </a:xfrm>
                    <a:prstGeom prst="rect">
                      <a:avLst/>
                    </a:prstGeom>
                  </pic:spPr>
                </pic:pic>
              </a:graphicData>
            </a:graphic>
          </wp:inline>
        </w:drawing>
      </w:r>
    </w:p>
    <w:p>
      <w:pPr>
        <w:pStyle w:val="Normal"/>
        <w:rPr>
          <w:rFonts w:ascii="宋体" w:hAnsi="宋体" w:eastAsia="宋体" w:cs="宋体"/>
          <w:b w:val="false"/>
          <w:b w:val="false"/>
          <w:i w:val="false"/>
          <w:i w:val="false"/>
          <w:caps w:val="false"/>
          <w:smallCaps w:val="false"/>
          <w:color w:val="505050"/>
          <w:spacing w:val="0"/>
          <w:sz w:val="21"/>
          <w:szCs w:val="21"/>
          <w:shd w:fill="FFFFFF" w:val="clear"/>
          <w:lang w:val="en-US" w:eastAsia="zh-CN"/>
        </w:rPr>
      </w:pPr>
      <w:r>
        <w:rPr>
          <w:rFonts w:eastAsia="宋体" w:cs="宋体" w:ascii="宋体" w:hAnsi="宋体"/>
          <w:b w:val="false"/>
          <w:i w:val="false"/>
          <w:caps w:val="false"/>
          <w:smallCaps w:val="false"/>
          <w:color w:val="505050"/>
          <w:spacing w:val="0"/>
          <w:sz w:val="21"/>
          <w:szCs w:val="21"/>
          <w:shd w:fill="FFFFFF" w:val="clear"/>
          <w:lang w:val="en-US" w:eastAsia="zh-CN"/>
        </w:rPr>
      </w:r>
    </w:p>
    <w:p>
      <w:pPr>
        <w:pStyle w:val="Normal"/>
        <w:rPr>
          <w:lang w:val="en-US" w:eastAsia="zh-CN"/>
        </w:rPr>
      </w:pPr>
      <w:r>
        <w:rPr/>
        <w:drawing>
          <wp:inline distT="0" distB="18415" distL="0" distR="6985">
            <wp:extent cx="5269865" cy="2439035"/>
            <wp:effectExtent l="0" t="0" r="0" b="0"/>
            <wp:docPr id="86" name="图像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像34" descr=""/>
                    <pic:cNvPicPr>
                      <a:picLocks noChangeAspect="1" noChangeArrowheads="1"/>
                    </pic:cNvPicPr>
                  </pic:nvPicPr>
                  <pic:blipFill>
                    <a:blip r:embed="rId108"/>
                    <a:stretch>
                      <a:fillRect/>
                    </a:stretch>
                  </pic:blipFill>
                  <pic:spPr bwMode="auto">
                    <a:xfrm>
                      <a:off x="0" y="0"/>
                      <a:ext cx="5269865" cy="2439035"/>
                    </a:xfrm>
                    <a:prstGeom prst="rect">
                      <a:avLst/>
                    </a:prstGeom>
                  </pic:spPr>
                </pic:pic>
              </a:graphicData>
            </a:graphic>
          </wp:inline>
        </w:drawing>
      </w:r>
    </w:p>
    <w:p>
      <w:pPr>
        <w:pStyle w:val="Normal"/>
        <w:rPr>
          <w:lang w:val="en-US" w:eastAsia="zh-CN"/>
        </w:rPr>
      </w:pPr>
      <w:r>
        <w:rPr>
          <w:lang w:val="en-US" w:eastAsia="zh-CN"/>
        </w:rPr>
        <w:t>我把</w:t>
      </w:r>
      <w:r>
        <w:rPr>
          <w:lang w:val="en-US" w:eastAsia="zh-CN"/>
        </w:rPr>
        <w:t>dovecot</w:t>
      </w:r>
      <w:r>
        <w:rPr>
          <w:lang w:val="en-US" w:eastAsia="zh-CN"/>
        </w:rPr>
        <w:t>的</w:t>
      </w:r>
      <w:r>
        <w:rPr>
          <w:lang w:val="en-US" w:eastAsia="zh-CN"/>
        </w:rPr>
        <w:t>mail_location</w:t>
      </w:r>
      <w:r>
        <w:rPr>
          <w:lang w:val="en-US" w:eastAsia="zh-CN"/>
        </w:rPr>
        <w:t>也改成</w:t>
      </w:r>
      <w:r>
        <w:rPr>
          <w:lang w:val="en-US" w:eastAsia="zh-CN"/>
        </w:rPr>
        <w:t>/var/mail</w:t>
      </w:r>
      <w:r>
        <w:rPr>
          <w:lang w:val="en-US" w:eastAsia="zh-CN"/>
        </w:rPr>
        <w:t>这个目录下了，但是又出现了认证失败的情况了</w:t>
      </w:r>
      <w:r>
        <w:rPr>
          <w:lang w:val="en-US" w:eastAsia="zh-CN"/>
        </w:rPr>
        <w:t>-ERR [IN-USE] Couldn't open INBOX: Internal error occurred. Refer to server log for more information. [2016-12-09 00:27:26]</w:t>
      </w:r>
      <w:r>
        <w:rPr>
          <w:lang w:val="en-US" w:eastAsia="zh-CN"/>
        </w:rPr>
        <w:t>，不能打开信箱，打开的意思就是信箱不存在的意思吧</w:t>
      </w:r>
    </w:p>
    <w:p>
      <w:pPr>
        <w:pStyle w:val="Normal"/>
        <w:rPr>
          <w:lang w:val="en-US" w:eastAsia="zh-CN"/>
        </w:rPr>
      </w:pPr>
      <w:r>
        <w:rPr>
          <w:lang w:val="en-US" w:eastAsia="zh-CN"/>
        </w:rPr>
      </w:r>
    </w:p>
    <w:p>
      <w:pPr>
        <w:pStyle w:val="Normal"/>
        <w:rPr>
          <w:lang w:val="en-US" w:eastAsia="zh-CN"/>
        </w:rPr>
      </w:pPr>
      <w:r>
        <w:rPr>
          <w:lang w:val="en-US" w:eastAsia="zh-CN"/>
        </w:rPr>
        <w:t>花了这么多时间啊，现在有一点不完美，就是虽然邮件在</w:t>
      </w:r>
      <w:r>
        <w:rPr>
          <w:lang w:val="en-US" w:eastAsia="zh-CN"/>
        </w:rPr>
        <w:t>Linux</w:t>
      </w:r>
      <w:r>
        <w:rPr>
          <w:lang w:val="en-US" w:eastAsia="zh-CN"/>
        </w:rPr>
        <w:t>里面收到了，但是</w:t>
      </w:r>
      <w:r>
        <w:rPr>
          <w:lang w:val="en-US" w:eastAsia="zh-CN"/>
        </w:rPr>
        <w:t>mail</w:t>
      </w:r>
      <w:r>
        <w:rPr>
          <w:lang w:val="en-US" w:eastAsia="zh-CN"/>
        </w:rPr>
        <w:t>查看的时候却看不到，那个路径不对，要不要写个脚本自动的查看呢？反正就是遍历几个目录嘛，两个目录</w:t>
      </w:r>
    </w:p>
    <w:p>
      <w:pPr>
        <w:pStyle w:val="Normal"/>
        <w:rPr>
          <w:lang w:val="en-US" w:eastAsia="zh-CN"/>
        </w:rPr>
      </w:pPr>
      <w:r>
        <w:rPr>
          <w:lang w:val="en-US" w:eastAsia="zh-CN"/>
        </w:rPr>
        <w:t>我操，终于知道为啥，不会自动的收取邮件了，因为</w:t>
      </w:r>
      <w:r>
        <w:rPr>
          <w:lang w:val="en-US" w:eastAsia="zh-CN"/>
        </w:rPr>
        <w:t>foxmail</w:t>
      </w:r>
      <w:r>
        <w:rPr>
          <w:lang w:val="en-US" w:eastAsia="zh-CN"/>
        </w:rPr>
        <w:t>里面默认的是</w:t>
      </w:r>
      <w:r>
        <w:rPr>
          <w:lang w:val="en-US" w:eastAsia="zh-CN"/>
        </w:rPr>
        <w:t>15</w:t>
      </w:r>
      <w:r>
        <w:rPr>
          <w:lang w:val="en-US" w:eastAsia="zh-CN"/>
        </w:rPr>
        <w:t>分钟收取一下邮件，我改成</w:t>
      </w:r>
      <w:r>
        <w:rPr>
          <w:lang w:val="en-US" w:eastAsia="zh-CN"/>
        </w:rPr>
        <w:t>1</w:t>
      </w:r>
      <w:r>
        <w:rPr>
          <w:lang w:val="en-US" w:eastAsia="zh-CN"/>
        </w:rPr>
        <w:t>分钟之后，很快邮件就刷出来了，再去</w:t>
      </w:r>
      <w:r>
        <w:rPr>
          <w:lang w:val="en-US" w:eastAsia="zh-CN"/>
        </w:rPr>
        <w:t>new</w:t>
      </w:r>
      <w:r>
        <w:rPr>
          <w:lang w:val="en-US" w:eastAsia="zh-CN"/>
        </w:rPr>
        <w:t>下面看邮件已经没有了，被移动到</w:t>
      </w:r>
      <w:r>
        <w:rPr>
          <w:lang w:val="en-US" w:eastAsia="zh-CN"/>
        </w:rPr>
        <w:t>cur</w:t>
      </w:r>
      <w:r>
        <w:rPr>
          <w:lang w:val="en-US" w:eastAsia="zh-CN"/>
        </w:rPr>
        <w:t>里面了</w:t>
      </w:r>
    </w:p>
    <w:p>
      <w:pPr>
        <w:pStyle w:val="Normal"/>
        <w:rPr>
          <w:lang w:val="en-US" w:eastAsia="zh-CN"/>
        </w:rPr>
      </w:pPr>
      <w:r>
        <w:rPr>
          <w:lang w:val="en-US" w:eastAsia="zh-CN"/>
        </w:rPr>
        <w:t>把两个注释都给去掉了，新添加用户，确实是会在自己的根目录下创建</w:t>
      </w:r>
      <w:r>
        <w:rPr>
          <w:lang w:val="en-US" w:eastAsia="zh-CN"/>
        </w:rPr>
        <w:t>Maildir</w:t>
      </w:r>
      <w:r>
        <w:rPr>
          <w:lang w:val="en-US" w:eastAsia="zh-CN"/>
        </w:rPr>
        <w:t>这个文件夹，里面都是关于邮件的信息，阻塞的邮件会放到</w:t>
      </w:r>
      <w:r>
        <w:rPr>
          <w:lang w:val="en-US" w:eastAsia="zh-CN"/>
        </w:rPr>
        <w:t>new</w:t>
      </w:r>
      <w:r>
        <w:rPr>
          <w:lang w:val="en-US" w:eastAsia="zh-CN"/>
        </w:rPr>
        <w:t>文件夹里面，如果</w:t>
      </w:r>
      <w:r>
        <w:rPr>
          <w:lang w:val="en-US" w:eastAsia="zh-CN"/>
        </w:rPr>
        <w:t>dovecot</w:t>
      </w:r>
      <w:r>
        <w:rPr>
          <w:lang w:val="en-US" w:eastAsia="zh-CN"/>
        </w:rPr>
        <w:t>服务没有开启，开启，那么就先放在这里，如果服务开启，</w:t>
      </w:r>
      <w:r>
        <w:rPr>
          <w:lang w:val="en-US" w:eastAsia="zh-CN"/>
        </w:rPr>
        <w:t>new</w:t>
      </w:r>
      <w:r>
        <w:rPr>
          <w:lang w:val="en-US" w:eastAsia="zh-CN"/>
        </w:rPr>
        <w:t>里面的邮件就会被移走，就放到</w:t>
      </w:r>
      <w:r>
        <w:rPr>
          <w:lang w:val="en-US" w:eastAsia="zh-CN"/>
        </w:rPr>
        <w:t>cur</w:t>
      </w:r>
      <w:r>
        <w:rPr>
          <w:lang w:val="en-US" w:eastAsia="zh-CN"/>
        </w:rPr>
        <w:t>里面了，</w:t>
      </w:r>
      <w:r>
        <w:rPr>
          <w:lang w:val="en-US" w:eastAsia="zh-CN"/>
        </w:rPr>
        <w:t>cur</w:t>
      </w:r>
      <w:r>
        <w:rPr>
          <w:lang w:val="en-US" w:eastAsia="zh-CN"/>
        </w:rPr>
        <w:t>里面存放的都是收到的邮件，，有意思</w:t>
      </w:r>
    </w:p>
    <w:p>
      <w:pPr>
        <w:pStyle w:val="Normal"/>
        <w:rPr>
          <w:lang w:val="en-US" w:eastAsia="zh-CN"/>
        </w:rPr>
      </w:pPr>
      <w:r>
        <w:rPr>
          <w:lang w:val="en-US" w:eastAsia="zh-CN"/>
        </w:rPr>
        <w:t>果然，</w:t>
      </w:r>
      <w:r>
        <w:rPr>
          <w:lang w:val="en-US" w:eastAsia="zh-CN"/>
        </w:rPr>
        <w:t>root</w:t>
      </w:r>
      <w:r>
        <w:rPr>
          <w:lang w:val="en-US" w:eastAsia="zh-CN"/>
        </w:rPr>
        <w:t>给</w:t>
      </w:r>
      <w:r>
        <w:rPr>
          <w:lang w:val="en-US" w:eastAsia="zh-CN"/>
        </w:rPr>
        <w:t>user1</w:t>
      </w:r>
      <w:r>
        <w:rPr>
          <w:lang w:val="en-US" w:eastAsia="zh-CN"/>
        </w:rPr>
        <w:t>发邮件，如果我在</w:t>
      </w:r>
      <w:r>
        <w:rPr>
          <w:lang w:val="en-US" w:eastAsia="zh-CN"/>
        </w:rPr>
        <w:t>foxmail</w:t>
      </w:r>
      <w:r>
        <w:rPr>
          <w:lang w:val="en-US" w:eastAsia="zh-CN"/>
        </w:rPr>
        <w:t>里面不提取，那么它就是放在</w:t>
      </w:r>
      <w:r>
        <w:rPr>
          <w:lang w:val="en-US" w:eastAsia="zh-CN"/>
        </w:rPr>
        <w:t>new</w:t>
      </w:r>
      <w:r>
        <w:rPr>
          <w:lang w:val="en-US" w:eastAsia="zh-CN"/>
        </w:rPr>
        <w:t>下面了，</w:t>
      </w:r>
      <w:r>
        <w:rPr>
          <w:lang w:val="en-US" w:eastAsia="zh-CN"/>
        </w:rPr>
        <w:t>vi</w:t>
      </w:r>
      <w:r>
        <w:rPr>
          <w:lang w:val="en-US" w:eastAsia="zh-CN"/>
        </w:rPr>
        <w:t>可以看到邮件内容，为啥不会自动的抓取呢？那个地方出问题了？</w:t>
      </w:r>
    </w:p>
    <w:p>
      <w:pPr>
        <w:pStyle w:val="Normal"/>
        <w:rPr>
          <w:lang w:val="en-US" w:eastAsia="zh-CN"/>
        </w:rPr>
      </w:pPr>
      <w:r>
        <w:rPr/>
        <w:drawing>
          <wp:inline distT="0" distB="9525" distL="0" distR="5080">
            <wp:extent cx="5271770" cy="714375"/>
            <wp:effectExtent l="0" t="0" r="0" b="0"/>
            <wp:docPr id="87" name="图像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像35" descr=""/>
                    <pic:cNvPicPr>
                      <a:picLocks noChangeAspect="1" noChangeArrowheads="1"/>
                    </pic:cNvPicPr>
                  </pic:nvPicPr>
                  <pic:blipFill>
                    <a:blip r:embed="rId109"/>
                    <a:stretch>
                      <a:fillRect/>
                    </a:stretch>
                  </pic:blipFill>
                  <pic:spPr bwMode="auto">
                    <a:xfrm>
                      <a:off x="0" y="0"/>
                      <a:ext cx="5271770" cy="714375"/>
                    </a:xfrm>
                    <a:prstGeom prst="rect">
                      <a:avLst/>
                    </a:prstGeom>
                  </pic:spPr>
                </pic:pic>
              </a:graphicData>
            </a:graphic>
          </wp:inline>
        </w:drawing>
      </w:r>
    </w:p>
    <w:p>
      <w:pPr>
        <w:pStyle w:val="Normal"/>
        <w:rPr>
          <w:lang w:val="en-US" w:eastAsia="zh-CN"/>
        </w:rPr>
      </w:pPr>
      <w:r>
        <w:rPr/>
        <w:drawing>
          <wp:inline distT="0" distB="0" distL="0" distR="10160">
            <wp:extent cx="4657090" cy="1333500"/>
            <wp:effectExtent l="0" t="0" r="0" b="0"/>
            <wp:docPr id="88" name="图像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像36" descr=""/>
                    <pic:cNvPicPr>
                      <a:picLocks noChangeAspect="1" noChangeArrowheads="1"/>
                    </pic:cNvPicPr>
                  </pic:nvPicPr>
                  <pic:blipFill>
                    <a:blip r:embed="rId110"/>
                    <a:stretch>
                      <a:fillRect/>
                    </a:stretch>
                  </pic:blipFill>
                  <pic:spPr bwMode="auto">
                    <a:xfrm>
                      <a:off x="0" y="0"/>
                      <a:ext cx="4657090" cy="1333500"/>
                    </a:xfrm>
                    <a:prstGeom prst="rect">
                      <a:avLst/>
                    </a:prstGeom>
                  </pic:spPr>
                </pic:pic>
              </a:graphicData>
            </a:graphic>
          </wp:inline>
        </w:drawing>
      </w:r>
    </w:p>
    <w:p>
      <w:pPr>
        <w:pStyle w:val="Normal"/>
        <w:rPr>
          <w:lang w:val="en-US" w:eastAsia="zh-CN"/>
        </w:rPr>
      </w:pPr>
      <w:r>
        <w:rPr>
          <w:lang w:val="en-US" w:eastAsia="zh-CN"/>
        </w:rPr>
      </w:r>
    </w:p>
    <w:p>
      <w:pPr>
        <w:pStyle w:val="Normal"/>
        <w:rPr>
          <w:lang w:val="en-US" w:eastAsia="zh-CN"/>
        </w:rPr>
      </w:pPr>
      <w:r>
        <w:rPr>
          <w:lang w:val="en-US" w:eastAsia="zh-CN"/>
        </w:rPr>
        <w:t>一注释掉</w:t>
      </w:r>
      <w:r>
        <w:rPr>
          <w:lang w:val="en-US" w:eastAsia="zh-CN"/>
        </w:rPr>
        <w:t>main.cf</w:t>
      </w:r>
      <w:r>
        <w:rPr>
          <w:lang w:val="en-US" w:eastAsia="zh-CN"/>
        </w:rPr>
        <w:t>里面的</w:t>
      </w:r>
      <w:r>
        <w:rPr>
          <w:lang w:val="en-US" w:eastAsia="zh-CN"/>
        </w:rPr>
        <w:t>home_mail</w:t>
      </w:r>
      <w:r>
        <w:rPr>
          <w:lang w:val="en-US" w:eastAsia="zh-CN"/>
        </w:rPr>
        <w:t>控制台下就看得到发送的邮件了，但是</w:t>
      </w:r>
      <w:r>
        <w:rPr>
          <w:lang w:val="en-US" w:eastAsia="zh-CN"/>
        </w:rPr>
        <w:t>foxmail</w:t>
      </w:r>
      <w:r>
        <w:rPr>
          <w:lang w:val="en-US" w:eastAsia="zh-CN"/>
        </w:rPr>
        <w:t>又连不上了</w:t>
      </w:r>
    </w:p>
    <w:p>
      <w:pPr>
        <w:pStyle w:val="Normal"/>
        <w:rPr>
          <w:lang w:val="en-US" w:eastAsia="zh-CN"/>
        </w:rPr>
      </w:pPr>
      <w:r>
        <w:rPr>
          <w:lang w:val="en-US" w:eastAsia="zh-CN"/>
        </w:rPr>
        <w:t>坑爹啊</w:t>
      </w:r>
    </w:p>
    <w:p>
      <w:pPr>
        <w:pStyle w:val="Normal"/>
        <w:rPr>
          <w:lang w:val="en-US" w:eastAsia="zh-CN"/>
        </w:rPr>
      </w:pPr>
      <w:r>
        <w:rPr>
          <w:lang w:val="en-US" w:eastAsia="zh-CN"/>
        </w:rPr>
      </w:r>
    </w:p>
    <w:p>
      <w:pPr>
        <w:pStyle w:val="Normal"/>
        <w:rPr>
          <w:lang w:val="en-US" w:eastAsia="zh-CN"/>
        </w:rPr>
      </w:pPr>
      <w:r>
        <w:rPr>
          <w:lang w:val="en-US" w:eastAsia="zh-CN"/>
        </w:rPr>
        <w:t>又实验了一下，只需要把</w:t>
      </w:r>
      <w:r>
        <w:rPr>
          <w:lang w:val="en-US" w:eastAsia="zh-CN"/>
        </w:rPr>
        <w:t>postfix</w:t>
      </w:r>
      <w:r>
        <w:rPr>
          <w:lang w:val="en-US" w:eastAsia="zh-CN"/>
        </w:rPr>
        <w:t>里面</w:t>
      </w:r>
      <w:r>
        <w:rPr>
          <w:lang w:val="en-US" w:eastAsia="zh-CN"/>
        </w:rPr>
        <w:t>main.cf</w:t>
      </w:r>
      <w:r>
        <w:rPr>
          <w:lang w:val="en-US" w:eastAsia="zh-CN"/>
        </w:rPr>
        <w:t>里面的</w:t>
      </w:r>
      <w:r>
        <w:rPr>
          <w:lang w:val="en-US" w:eastAsia="zh-CN"/>
        </w:rPr>
        <w:t>home_mail</w:t>
      </w:r>
      <w:r>
        <w:rPr>
          <w:lang w:val="en-US" w:eastAsia="zh-CN"/>
        </w:rPr>
        <w:t>打开，</w:t>
      </w:r>
      <w:r>
        <w:rPr>
          <w:lang w:val="en-US" w:eastAsia="zh-CN"/>
        </w:rPr>
        <w:t>foxmail</w:t>
      </w:r>
      <w:r>
        <w:rPr>
          <w:lang w:val="en-US" w:eastAsia="zh-CN"/>
        </w:rPr>
        <w:t>就可以拉取到邮件，但是控制台下还是不行，哪个目录不对呢？</w:t>
      </w:r>
    </w:p>
    <w:p>
      <w:pPr>
        <w:pStyle w:val="Normal"/>
        <w:rPr>
          <w:lang w:val="en-US" w:eastAsia="zh-CN"/>
        </w:rPr>
      </w:pPr>
      <w:r>
        <w:rPr>
          <w:lang w:val="en-US" w:eastAsia="zh-CN"/>
        </w:rPr>
        <w:t>折腾了好久，还是不行啊，只能二选一啊，路径到底该如何设置？？</w:t>
      </w:r>
    </w:p>
    <w:p>
      <w:pPr>
        <w:pStyle w:val="Normal"/>
        <w:rPr>
          <w:lang w:val="en-US" w:eastAsia="zh-CN"/>
        </w:rPr>
      </w:pPr>
      <w:r>
        <w:rPr>
          <w:lang w:val="en-US" w:eastAsia="zh-CN"/>
        </w:rPr>
        <w:t>看来还是有点小问题啊 ，那个目录不写的话，</w:t>
      </w:r>
      <w:r>
        <w:rPr>
          <w:lang w:val="en-US" w:eastAsia="zh-CN"/>
        </w:rPr>
        <w:t>foxmail</w:t>
      </w:r>
      <w:r>
        <w:rPr>
          <w:lang w:val="en-US" w:eastAsia="zh-CN"/>
        </w:rPr>
        <w:t>和服务器就连接不上了</w:t>
      </w:r>
    </w:p>
    <w:p>
      <w:pPr>
        <w:pStyle w:val="Normal"/>
        <w:rPr>
          <w:lang w:val="en-US" w:eastAsia="zh-CN"/>
        </w:rPr>
      </w:pPr>
      <w:r>
        <w:rPr>
          <w:lang w:val="en-US" w:eastAsia="zh-CN"/>
        </w:rPr>
      </w:r>
    </w:p>
    <w:p>
      <w:pPr>
        <w:pStyle w:val="Normal"/>
        <w:rPr>
          <w:lang w:val="en-US" w:eastAsia="zh-CN"/>
        </w:rPr>
      </w:pPr>
      <w:r>
        <w:rPr>
          <w:lang w:val="en-US" w:eastAsia="zh-CN"/>
        </w:rPr>
        <w:t>操，分别在</w:t>
      </w:r>
      <w:r>
        <w:rPr>
          <w:lang w:val="en-US" w:eastAsia="zh-CN"/>
        </w:rPr>
        <w:t>postfix</w:t>
      </w:r>
      <w:r>
        <w:rPr>
          <w:lang w:val="en-US" w:eastAsia="zh-CN"/>
        </w:rPr>
        <w:t>的</w:t>
      </w:r>
      <w:r>
        <w:rPr>
          <w:lang w:val="en-US" w:eastAsia="zh-CN"/>
        </w:rPr>
        <w:t>conf</w:t>
      </w:r>
      <w:r>
        <w:rPr>
          <w:lang w:val="en-US" w:eastAsia="zh-CN"/>
        </w:rPr>
        <w:t>和</w:t>
      </w:r>
      <w:r>
        <w:rPr>
          <w:lang w:val="en-US" w:eastAsia="zh-CN"/>
        </w:rPr>
        <w:t>dovecot</w:t>
      </w:r>
      <w:r>
        <w:rPr>
          <w:lang w:val="en-US" w:eastAsia="zh-CN"/>
        </w:rPr>
        <w:t>的</w:t>
      </w:r>
      <w:r>
        <w:rPr>
          <w:lang w:val="en-US" w:eastAsia="zh-CN"/>
        </w:rPr>
        <w:t>10-mail</w:t>
      </w:r>
      <w:r>
        <w:rPr>
          <w:lang w:val="en-US" w:eastAsia="zh-CN"/>
        </w:rPr>
        <w:t>里面把邮件路径给注释掉，在控制台下就可以互相发送邮件了，也看得到了，但是在</w:t>
      </w:r>
      <w:r>
        <w:rPr>
          <w:lang w:val="en-US" w:eastAsia="zh-CN"/>
        </w:rPr>
        <w:t>foxmail</w:t>
      </w:r>
      <w:r>
        <w:rPr>
          <w:lang w:val="en-US" w:eastAsia="zh-CN"/>
        </w:rPr>
        <w:t>里面看不到，而且提取也提取不到。。。</w:t>
      </w:r>
    </w:p>
    <w:p>
      <w:pPr>
        <w:pStyle w:val="Normal"/>
        <w:rPr>
          <w:lang w:val="en-US" w:eastAsia="zh-CN"/>
        </w:rPr>
      </w:pPr>
      <w:r>
        <w:rPr>
          <w:lang w:val="en-US" w:eastAsia="zh-CN"/>
        </w:rPr>
        <w:t>我操之前在终端里面用</w:t>
      </w:r>
      <w:r>
        <w:rPr>
          <w:lang w:val="en-US" w:eastAsia="zh-CN"/>
        </w:rPr>
        <w:t>root</w:t>
      </w:r>
      <w:r>
        <w:rPr>
          <w:lang w:val="en-US" w:eastAsia="zh-CN"/>
        </w:rPr>
        <w:t>给</w:t>
      </w:r>
      <w:r>
        <w:rPr>
          <w:lang w:val="en-US" w:eastAsia="zh-CN"/>
        </w:rPr>
        <w:t>user2</w:t>
      </w:r>
      <w:r>
        <w:rPr>
          <w:lang w:val="en-US" w:eastAsia="zh-CN"/>
        </w:rPr>
        <w:t>发了邮件半天没有收到，然后我在</w:t>
      </w:r>
      <w:r>
        <w:rPr>
          <w:lang w:val="en-US" w:eastAsia="zh-CN"/>
        </w:rPr>
        <w:t>foxmail</w:t>
      </w:r>
      <w:r>
        <w:rPr>
          <w:lang w:val="en-US" w:eastAsia="zh-CN"/>
        </w:rPr>
        <w:t>里面用</w:t>
      </w:r>
      <w:r>
        <w:rPr>
          <w:lang w:val="en-US" w:eastAsia="zh-CN"/>
        </w:rPr>
        <w:t>user1</w:t>
      </w:r>
      <w:r>
        <w:rPr>
          <w:lang w:val="en-US" w:eastAsia="zh-CN"/>
        </w:rPr>
        <w:t>给</w:t>
      </w:r>
      <w:r>
        <w:rPr>
          <w:lang w:val="en-US" w:eastAsia="zh-CN"/>
        </w:rPr>
        <w:t>user2</w:t>
      </w:r>
      <w:r>
        <w:rPr>
          <w:lang w:val="en-US" w:eastAsia="zh-CN"/>
        </w:rPr>
        <w:t>也发了一封，主动去提取，结果两封邮件都回来了，</w:t>
      </w:r>
      <w:r>
        <w:rPr>
          <w:lang w:val="en-US" w:eastAsia="zh-CN"/>
        </w:rPr>
        <w:t>root</w:t>
      </w:r>
      <w:r>
        <w:rPr>
          <w:lang w:val="en-US" w:eastAsia="zh-CN"/>
        </w:rPr>
        <w:t>发的那封也过来了，什么情况啊</w:t>
      </w:r>
    </w:p>
    <w:p>
      <w:pPr>
        <w:pStyle w:val="Normal"/>
        <w:rPr>
          <w:lang w:val="en-US" w:eastAsia="zh-CN"/>
        </w:rPr>
      </w:pPr>
      <w:r>
        <w:rPr>
          <w:lang w:val="en-US" w:eastAsia="zh-CN"/>
        </w:rPr>
        <w:t>而且在终端里面发送邮件失败啊，什么情况。。。难带是发送邮件出了问题</w:t>
      </w:r>
    </w:p>
    <w:p>
      <w:pPr>
        <w:pStyle w:val="Normal"/>
        <w:rPr>
          <w:lang w:val="en-US" w:eastAsia="zh-CN"/>
        </w:rPr>
      </w:pPr>
      <w:r>
        <w:rPr>
          <w:lang w:val="en-US" w:eastAsia="zh-CN"/>
        </w:rPr>
        <w:t>好奇怪，我的</w:t>
      </w:r>
      <w:r>
        <w:rPr>
          <w:lang w:val="en-US" w:eastAsia="zh-CN"/>
        </w:rPr>
        <w:t>foxmail</w:t>
      </w:r>
      <w:r>
        <w:rPr>
          <w:lang w:val="en-US" w:eastAsia="zh-CN"/>
        </w:rPr>
        <w:t>里面关于</w:t>
      </w:r>
      <w:r>
        <w:rPr>
          <w:lang w:val="en-US" w:eastAsia="zh-CN"/>
        </w:rPr>
        <w:t>user1</w:t>
      </w:r>
      <w:r>
        <w:rPr>
          <w:lang w:val="en-US" w:eastAsia="zh-CN"/>
        </w:rPr>
        <w:t>，</w:t>
      </w:r>
      <w:r>
        <w:rPr>
          <w:lang w:val="en-US" w:eastAsia="zh-CN"/>
        </w:rPr>
        <w:t>user2</w:t>
      </w:r>
      <w:r>
        <w:rPr>
          <w:lang w:val="en-US" w:eastAsia="zh-CN"/>
        </w:rPr>
        <w:t>，明明是有邮件的，但是为什么在控制台下看不到呢？显示</w:t>
      </w:r>
      <w:r>
        <w:rPr>
          <w:lang w:val="en-US" w:eastAsia="zh-CN"/>
        </w:rPr>
        <w:t>no mail</w:t>
      </w:r>
    </w:p>
    <w:p>
      <w:pPr>
        <w:pStyle w:val="Normal"/>
        <w:rPr>
          <w:lang w:val="en-US" w:eastAsia="zh-CN"/>
        </w:rPr>
      </w:pPr>
      <w:r>
        <w:rPr>
          <w:lang w:val="en-US" w:eastAsia="zh-CN"/>
        </w:rPr>
        <w:t>这个帖子讲到的关于</w:t>
      </w:r>
      <w:r>
        <w:rPr>
          <w:lang w:val="en-US" w:eastAsia="zh-CN"/>
        </w:rPr>
        <w:t>dovecot</w:t>
      </w:r>
      <w:r>
        <w:rPr>
          <w:lang w:val="en-US" w:eastAsia="zh-CN"/>
        </w:rPr>
        <w:t>目录的情况应该还是有用的</w:t>
      </w:r>
    </w:p>
    <w:p>
      <w:pPr>
        <w:pStyle w:val="Normal"/>
        <w:rPr>
          <w:lang w:val="en-US" w:eastAsia="zh-CN"/>
        </w:rPr>
      </w:pPr>
      <w:r>
        <w:rPr>
          <w:lang w:val="en-US" w:eastAsia="zh-CN"/>
        </w:rPr>
        <w:t>居然还收到这样一封邮件，说是创建目录失败，权限不足，难道之前没有开启服务就是因为这个权限不足，目录无法创建导致的？</w:t>
      </w:r>
    </w:p>
    <w:p>
      <w:pPr>
        <w:pStyle w:val="Normal"/>
        <w:rPr>
          <w:lang w:val="en-US" w:eastAsia="zh-CN"/>
        </w:rPr>
      </w:pPr>
      <w:r>
        <w:rPr>
          <w:lang w:val="en-US" w:eastAsia="zh-CN"/>
        </w:rPr>
        <w:t>看来仅仅学习视频里面的配置是不行的，看来还是要设置</w:t>
      </w:r>
      <w:r>
        <w:rPr>
          <w:lang w:val="en-US" w:eastAsia="zh-CN"/>
        </w:rPr>
        <w:t>mail</w:t>
      </w:r>
      <w:r>
        <w:rPr>
          <w:lang w:val="en-US" w:eastAsia="zh-CN"/>
        </w:rPr>
        <w:t>的目录啊</w:t>
      </w:r>
    </w:p>
    <w:p>
      <w:pPr>
        <w:pStyle w:val="Normal"/>
        <w:rPr>
          <w:lang w:val="en-US" w:eastAsia="zh-CN"/>
        </w:rPr>
      </w:pPr>
      <w:r>
        <w:rPr/>
        <w:drawing>
          <wp:inline distT="0" distB="15875" distL="0" distR="2540">
            <wp:extent cx="5274310" cy="2822575"/>
            <wp:effectExtent l="0" t="0" r="0" b="0"/>
            <wp:docPr id="89" name="图像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像37" descr=""/>
                    <pic:cNvPicPr>
                      <a:picLocks noChangeAspect="1" noChangeArrowheads="1"/>
                    </pic:cNvPicPr>
                  </pic:nvPicPr>
                  <pic:blipFill>
                    <a:blip r:embed="rId111"/>
                    <a:stretch>
                      <a:fillRect/>
                    </a:stretch>
                  </pic:blipFill>
                  <pic:spPr bwMode="auto">
                    <a:xfrm>
                      <a:off x="0" y="0"/>
                      <a:ext cx="5274310" cy="2822575"/>
                    </a:xfrm>
                    <a:prstGeom prst="rect">
                      <a:avLst/>
                    </a:prstGeom>
                  </pic:spPr>
                </pic:pic>
              </a:graphicData>
            </a:graphic>
          </wp:inline>
        </w:drawing>
      </w:r>
    </w:p>
    <w:p>
      <w:pPr>
        <w:pStyle w:val="Normal"/>
        <w:rPr>
          <w:lang w:val="en-US" w:eastAsia="zh-CN"/>
        </w:rPr>
      </w:pPr>
      <w:r>
        <w:rPr>
          <w:lang w:val="en-US" w:eastAsia="zh-CN"/>
        </w:rPr>
        <w:t>感觉</w:t>
      </w:r>
      <w:r>
        <w:rPr>
          <w:lang w:val="en-US" w:eastAsia="zh-CN"/>
        </w:rPr>
        <w:t>dovecot</w:t>
      </w:r>
      <w:r>
        <w:rPr>
          <w:lang w:val="en-US" w:eastAsia="zh-CN"/>
        </w:rPr>
        <w:t>服务不是很稳定啊，会阻塞似的，因为之前</w:t>
      </w:r>
      <w:r>
        <w:rPr>
          <w:lang w:val="en-US" w:eastAsia="zh-CN"/>
        </w:rPr>
        <w:t>postfix</w:t>
      </w:r>
      <w:r>
        <w:rPr>
          <w:lang w:val="en-US" w:eastAsia="zh-CN"/>
        </w:rPr>
        <w:t>发送的邮件是发送成功了，但是收不收的到，那就是</w:t>
      </w:r>
      <w:r>
        <w:rPr>
          <w:lang w:val="en-US" w:eastAsia="zh-CN"/>
        </w:rPr>
        <w:t>dovecot</w:t>
      </w:r>
      <w:r>
        <w:rPr>
          <w:lang w:val="en-US" w:eastAsia="zh-CN"/>
        </w:rPr>
        <w:t>的问题了，所以如果</w:t>
      </w:r>
      <w:r>
        <w:rPr>
          <w:lang w:val="en-US" w:eastAsia="zh-CN"/>
        </w:rPr>
        <w:t>dovecot</w:t>
      </w:r>
      <w:r>
        <w:rPr>
          <w:lang w:val="en-US" w:eastAsia="zh-CN"/>
        </w:rPr>
        <w:t>服务真正开启的话，一下子会把阻塞的邮件都收到</w:t>
      </w:r>
    </w:p>
    <w:p>
      <w:pPr>
        <w:pStyle w:val="Normal"/>
        <w:rPr>
          <w:lang w:val="en-US" w:eastAsia="zh-CN"/>
        </w:rPr>
      </w:pPr>
      <w:r>
        <w:rPr>
          <w:lang w:val="en-US" w:eastAsia="zh-CN"/>
        </w:rPr>
        <w:t>这不是闹眼子么？</w:t>
      </w:r>
    </w:p>
    <w:p>
      <w:pPr>
        <w:pStyle w:val="Normal"/>
        <w:rPr>
          <w:lang w:val="en-US" w:eastAsia="zh-CN"/>
        </w:rPr>
      </w:pPr>
      <w:r>
        <w:rPr>
          <w:lang w:val="en-US" w:eastAsia="zh-CN"/>
        </w:rPr>
        <w:t>把</w:t>
      </w:r>
      <w:r>
        <w:rPr>
          <w:lang w:val="en-US" w:eastAsia="zh-CN"/>
        </w:rPr>
        <w:t>dovecot</w:t>
      </w:r>
      <w:r>
        <w:rPr>
          <w:lang w:val="en-US" w:eastAsia="zh-CN"/>
        </w:rPr>
        <w:t>卸载之后再重新安装，然后改了几个配置，天知道怎么又成功了。。</w:t>
      </w:r>
      <w:r>
        <w:rPr>
          <w:lang w:val="en-US" w:eastAsia="zh-CN"/>
        </w:rPr>
        <w:t>fuck</w:t>
      </w:r>
    </w:p>
    <w:p>
      <w:pPr>
        <w:pStyle w:val="Normal"/>
        <w:rPr>
          <w:lang w:val="en-US" w:eastAsia="zh-CN"/>
        </w:rPr>
      </w:pPr>
      <w:r>
        <w:rPr>
          <w:lang w:val="en-US" w:eastAsia="zh-CN"/>
        </w:rPr>
        <w:t>太他妈曲折里其实重装了之后中间设置也失败了好多次，最后一次想着是不是</w:t>
      </w:r>
      <w:r>
        <w:rPr>
          <w:lang w:val="en-US" w:eastAsia="zh-CN"/>
        </w:rPr>
        <w:t>user1</w:t>
      </w:r>
      <w:r>
        <w:rPr>
          <w:lang w:val="en-US" w:eastAsia="zh-CN"/>
        </w:rPr>
        <w:t>，</w:t>
      </w:r>
      <w:r>
        <w:rPr>
          <w:lang w:val="en-US" w:eastAsia="zh-CN"/>
        </w:rPr>
        <w:t>user2</w:t>
      </w:r>
      <w:r>
        <w:rPr>
          <w:lang w:val="en-US" w:eastAsia="zh-CN"/>
        </w:rPr>
        <w:t>有问题，于是就重新创建了以个</w:t>
      </w:r>
      <w:r>
        <w:rPr>
          <w:lang w:val="en-US" w:eastAsia="zh-CN"/>
        </w:rPr>
        <w:t>user3</w:t>
      </w:r>
      <w:r>
        <w:rPr>
          <w:lang w:val="en-US" w:eastAsia="zh-CN"/>
        </w:rPr>
        <w:t>再配置，居然成功了，后来</w:t>
      </w:r>
      <w:r>
        <w:rPr>
          <w:lang w:val="en-US" w:eastAsia="zh-CN"/>
        </w:rPr>
        <w:t>user4</w:t>
      </w:r>
      <w:r>
        <w:rPr>
          <w:lang w:val="en-US" w:eastAsia="zh-CN"/>
        </w:rPr>
        <w:t>，原来的</w:t>
      </w:r>
      <w:r>
        <w:rPr>
          <w:lang w:val="en-US" w:eastAsia="zh-CN"/>
        </w:rPr>
        <w:t>user1</w:t>
      </w:r>
      <w:r>
        <w:rPr>
          <w:lang w:val="en-US" w:eastAsia="zh-CN"/>
        </w:rPr>
        <w:t>，</w:t>
      </w:r>
      <w:r>
        <w:rPr>
          <w:lang w:val="en-US" w:eastAsia="zh-CN"/>
        </w:rPr>
        <w:t>user2</w:t>
      </w:r>
      <w:r>
        <w:rPr>
          <w:lang w:val="en-US" w:eastAsia="zh-CN"/>
        </w:rPr>
        <w:t>全部都创建成功了，见鬼了啊，某个配置生效了？</w:t>
      </w:r>
    </w:p>
    <w:p>
      <w:pPr>
        <w:pStyle w:val="Normal"/>
        <w:rPr>
          <w:lang w:val="en-US" w:eastAsia="zh-CN"/>
        </w:rPr>
      </w:pPr>
      <w:r>
        <w:rPr/>
        <w:drawing>
          <wp:inline distT="0" distB="18415" distL="0" distR="10795">
            <wp:extent cx="5266055" cy="2877185"/>
            <wp:effectExtent l="0" t="0" r="0" b="0"/>
            <wp:docPr id="90" name="图像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像38" descr=""/>
                    <pic:cNvPicPr>
                      <a:picLocks noChangeAspect="1" noChangeArrowheads="1"/>
                    </pic:cNvPicPr>
                  </pic:nvPicPr>
                  <pic:blipFill>
                    <a:blip r:embed="rId112"/>
                    <a:stretch>
                      <a:fillRect/>
                    </a:stretch>
                  </pic:blipFill>
                  <pic:spPr bwMode="auto">
                    <a:xfrm>
                      <a:off x="0" y="0"/>
                      <a:ext cx="5266055" cy="2877185"/>
                    </a:xfrm>
                    <a:prstGeom prst="rect">
                      <a:avLst/>
                    </a:prstGeom>
                  </pic:spPr>
                </pic:pic>
              </a:graphicData>
            </a:graphic>
          </wp:inline>
        </w:drawing>
      </w:r>
    </w:p>
    <w:p>
      <w:pPr>
        <w:pStyle w:val="Normal"/>
        <w:rPr>
          <w:lang w:val="en-US" w:eastAsia="zh-CN"/>
        </w:rPr>
      </w:pPr>
      <w:r>
        <w:rPr/>
        <w:drawing>
          <wp:inline distT="0" distB="17780" distL="0" distR="6350">
            <wp:extent cx="5270500" cy="2839720"/>
            <wp:effectExtent l="0" t="0" r="0" b="0"/>
            <wp:docPr id="91" name="图像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像39" descr=""/>
                    <pic:cNvPicPr>
                      <a:picLocks noChangeAspect="1" noChangeArrowheads="1"/>
                    </pic:cNvPicPr>
                  </pic:nvPicPr>
                  <pic:blipFill>
                    <a:blip r:embed="rId113"/>
                    <a:stretch>
                      <a:fillRect/>
                    </a:stretch>
                  </pic:blipFill>
                  <pic:spPr bwMode="auto">
                    <a:xfrm>
                      <a:off x="0" y="0"/>
                      <a:ext cx="5270500" cy="2839720"/>
                    </a:xfrm>
                    <a:prstGeom prst="rect">
                      <a:avLst/>
                    </a:prstGeom>
                  </pic:spPr>
                </pic:pic>
              </a:graphicData>
            </a:graphic>
          </wp:inline>
        </w:drawing>
      </w:r>
    </w:p>
    <w:p>
      <w:pPr>
        <w:pStyle w:val="Normal"/>
        <w:rPr>
          <w:lang w:val="en-US" w:eastAsia="zh-CN"/>
        </w:rPr>
      </w:pPr>
      <w:r>
        <w:rPr>
          <w:lang w:val="en-US" w:eastAsia="zh-CN"/>
        </w:rPr>
        <w:t>用</w:t>
      </w:r>
      <w:r>
        <w:rPr>
          <w:lang w:val="en-US" w:eastAsia="zh-CN"/>
        </w:rPr>
        <w:t xml:space="preserve">rpm -e  </w:t>
      </w:r>
      <w:r>
        <w:rPr>
          <w:lang w:val="en-US" w:eastAsia="zh-CN"/>
        </w:rPr>
        <w:t>文件名</w:t>
      </w:r>
      <w:r>
        <w:rPr>
          <w:lang w:val="en-US" w:eastAsia="zh-CN"/>
        </w:rPr>
        <w:t>* --nodes</w:t>
      </w:r>
      <w:r>
        <w:rPr>
          <w:lang w:val="en-US" w:eastAsia="zh-CN"/>
        </w:rPr>
        <w:t>这个方法是可以把软件卸载干净的</w:t>
      </w:r>
    </w:p>
    <w:p>
      <w:pPr>
        <w:pStyle w:val="Normal"/>
        <w:rPr>
          <w:lang w:val="en-US" w:eastAsia="zh-CN"/>
        </w:rPr>
      </w:pPr>
      <w:r>
        <w:rPr>
          <w:lang w:val="en-US" w:eastAsia="zh-CN"/>
        </w:rPr>
        <w:t>centos</w:t>
      </w:r>
      <w:r>
        <w:rPr>
          <w:lang w:val="en-US" w:eastAsia="zh-CN"/>
        </w:rPr>
        <w:t>上卸载安装软件的法子</w:t>
      </w:r>
    </w:p>
    <w:p>
      <w:pPr>
        <w:pStyle w:val="Normal"/>
        <w:rPr>
          <w:lang w:val="en-US" w:eastAsia="zh-CN"/>
        </w:rPr>
      </w:pPr>
      <w:r>
        <w:rPr/>
        <w:drawing>
          <wp:inline distT="0" distB="17780" distL="0" distR="7620">
            <wp:extent cx="5269230" cy="5392420"/>
            <wp:effectExtent l="0" t="0" r="0" b="0"/>
            <wp:docPr id="92" name="图像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像40" descr=""/>
                    <pic:cNvPicPr>
                      <a:picLocks noChangeAspect="1" noChangeArrowheads="1"/>
                    </pic:cNvPicPr>
                  </pic:nvPicPr>
                  <pic:blipFill>
                    <a:blip r:embed="rId114"/>
                    <a:stretch>
                      <a:fillRect/>
                    </a:stretch>
                  </pic:blipFill>
                  <pic:spPr bwMode="auto">
                    <a:xfrm>
                      <a:off x="0" y="0"/>
                      <a:ext cx="5269230" cy="5392420"/>
                    </a:xfrm>
                    <a:prstGeom prst="rect">
                      <a:avLst/>
                    </a:prstGeom>
                  </pic:spPr>
                </pic:pic>
              </a:graphicData>
            </a:graphic>
          </wp:inline>
        </w:drawing>
      </w:r>
    </w:p>
    <w:p>
      <w:pPr>
        <w:pStyle w:val="Normal"/>
        <w:rPr>
          <w:lang w:val="en-US" w:eastAsia="zh-CN"/>
        </w:rPr>
      </w:pPr>
      <w:r>
        <w:rPr>
          <w:lang w:val="en-US" w:eastAsia="zh-CN"/>
        </w:rPr>
        <w:t>什么情况，即使</w:t>
      </w:r>
      <w:r>
        <w:rPr>
          <w:lang w:val="en-US" w:eastAsia="zh-CN"/>
        </w:rPr>
        <w:t>dovecot</w:t>
      </w:r>
      <w:r>
        <w:rPr>
          <w:lang w:val="en-US" w:eastAsia="zh-CN"/>
        </w:rPr>
        <w:t>的服务是关闭的，</w:t>
      </w:r>
      <w:r>
        <w:rPr>
          <w:lang w:val="en-US" w:eastAsia="zh-CN"/>
        </w:rPr>
        <w:t>Linux</w:t>
      </w:r>
      <w:r>
        <w:rPr>
          <w:lang w:val="en-US" w:eastAsia="zh-CN"/>
        </w:rPr>
        <w:t>上的三个用户都可以互相的收发邮件啊</w:t>
      </w:r>
    </w:p>
    <w:p>
      <w:pPr>
        <w:pStyle w:val="Normal"/>
        <w:rPr>
          <w:lang w:val="en-US" w:eastAsia="zh-CN"/>
        </w:rPr>
      </w:pPr>
      <w:r>
        <w:rPr>
          <w:lang w:val="en-US" w:eastAsia="zh-CN"/>
        </w:rPr>
        <w:t>难道没有走服务器，把</w:t>
      </w:r>
      <w:r>
        <w:rPr>
          <w:lang w:val="en-US" w:eastAsia="zh-CN"/>
        </w:rPr>
        <w:t>postfix</w:t>
      </w:r>
      <w:r>
        <w:rPr>
          <w:lang w:val="en-US" w:eastAsia="zh-CN"/>
        </w:rPr>
        <w:t>给关闭了，确实是不能发邮件了，发邮件确实是需要</w:t>
      </w:r>
      <w:r>
        <w:rPr>
          <w:lang w:val="en-US" w:eastAsia="zh-CN"/>
        </w:rPr>
        <w:t>postfix</w:t>
      </w:r>
      <w:r>
        <w:rPr>
          <w:lang w:val="en-US" w:eastAsia="zh-CN"/>
        </w:rPr>
        <w:t>服务是开启的才行</w:t>
      </w:r>
    </w:p>
    <w:p>
      <w:pPr>
        <w:pStyle w:val="Normal"/>
        <w:rPr>
          <w:lang w:val="en-US" w:eastAsia="zh-CN"/>
        </w:rPr>
      </w:pPr>
      <w:r>
        <w:rPr>
          <w:lang w:val="en-US" w:eastAsia="zh-CN"/>
        </w:rPr>
        <w:t>居然用人工电话的方式把</w:t>
      </w:r>
      <w:r>
        <w:rPr>
          <w:lang w:val="en-US" w:eastAsia="zh-CN"/>
        </w:rPr>
        <w:t>qq</w:t>
      </w:r>
      <w:r>
        <w:rPr>
          <w:lang w:val="en-US" w:eastAsia="zh-CN"/>
        </w:rPr>
        <w:t>密保问题给搞定了，</w:t>
      </w:r>
      <w:r>
        <w:rPr>
          <w:lang w:val="en-US" w:eastAsia="zh-CN"/>
        </w:rPr>
        <w:t>fuck</w:t>
      </w:r>
      <w:r>
        <w:rPr>
          <w:lang w:val="en-US" w:eastAsia="zh-CN"/>
        </w:rPr>
        <w:t>，没想到现在</w:t>
      </w:r>
      <w:r>
        <w:rPr>
          <w:lang w:val="en-US" w:eastAsia="zh-CN"/>
        </w:rPr>
        <w:t>qq</w:t>
      </w:r>
      <w:r>
        <w:rPr>
          <w:lang w:val="en-US" w:eastAsia="zh-CN"/>
        </w:rPr>
        <w:t>的账户</w:t>
      </w:r>
    </w:p>
    <w:p>
      <w:pPr>
        <w:pStyle w:val="Normal"/>
        <w:rPr>
          <w:lang w:val="en-US" w:eastAsia="zh-CN"/>
        </w:rPr>
      </w:pPr>
      <w:r>
        <w:rPr>
          <w:lang w:val="en-US" w:eastAsia="zh-CN"/>
        </w:rPr>
        <w:t>不错，不错，再用授权码创建账号就</w:t>
      </w:r>
      <w:r>
        <w:rPr>
          <w:lang w:val="en-US" w:eastAsia="zh-CN"/>
        </w:rPr>
        <w:t>ok</w:t>
      </w:r>
      <w:r>
        <w:rPr>
          <w:lang w:val="en-US" w:eastAsia="zh-CN"/>
        </w:rPr>
        <w:t>了，</w:t>
      </w:r>
      <w:r>
        <w:rPr>
          <w:lang w:val="en-US" w:eastAsia="zh-CN"/>
        </w:rPr>
        <w:t>foxmail</w:t>
      </w:r>
      <w:r>
        <w:rPr>
          <w:lang w:val="en-US" w:eastAsia="zh-CN"/>
        </w:rPr>
        <w:t>好用啊</w:t>
      </w:r>
    </w:p>
    <w:p>
      <w:pPr>
        <w:pStyle w:val="Normal"/>
        <w:rPr>
          <w:lang w:val="en-US" w:eastAsia="zh-CN"/>
        </w:rPr>
      </w:pPr>
      <w:r>
        <w:rPr>
          <w:lang w:val="en-US" w:eastAsia="zh-CN"/>
        </w:rPr>
        <w:t>但是配置</w:t>
      </w:r>
      <w:r>
        <w:rPr>
          <w:lang w:val="en-US" w:eastAsia="zh-CN"/>
        </w:rPr>
        <w:t>gmail</w:t>
      </w:r>
      <w:r>
        <w:rPr>
          <w:lang w:val="en-US" w:eastAsia="zh-CN"/>
        </w:rPr>
        <w:t>的时候还是需要代理啊，看看</w:t>
      </w:r>
      <w:r>
        <w:rPr>
          <w:lang w:val="en-US" w:eastAsia="zh-CN"/>
        </w:rPr>
        <w:t>goagent</w:t>
      </w:r>
      <w:r>
        <w:rPr>
          <w:lang w:val="en-US" w:eastAsia="zh-CN"/>
        </w:rPr>
        <w:t>能不能挂的上，失败了学着</w:t>
      </w:r>
      <w:r>
        <w:rPr>
          <w:lang w:val="en-US" w:eastAsia="zh-CN"/>
        </w:rPr>
        <w:t>chrome</w:t>
      </w:r>
      <w:r>
        <w:rPr>
          <w:lang w:val="en-US" w:eastAsia="zh-CN"/>
        </w:rPr>
        <w:t>里面那样配置暂时没有成功，</w:t>
      </w:r>
    </w:p>
    <w:p>
      <w:pPr>
        <w:pStyle w:val="Normal"/>
        <w:rPr>
          <w:lang w:eastAsia="zh-CN"/>
        </w:rPr>
      </w:pPr>
      <w:r>
        <w:rPr>
          <w:lang w:val="en-US" w:eastAsia="zh-CN"/>
        </w:rPr>
        <w:t>user1</w:t>
      </w:r>
      <w:r>
        <w:rPr>
          <w:lang w:val="en-US" w:eastAsia="zh-CN"/>
        </w:rPr>
        <w:t>，</w:t>
      </w:r>
      <w:r>
        <w:rPr>
          <w:lang w:val="en-US" w:eastAsia="zh-CN"/>
        </w:rPr>
        <w:t>user2</w:t>
      </w:r>
      <w:r>
        <w:rPr>
          <w:lang w:val="en-US" w:eastAsia="zh-CN"/>
        </w:rPr>
        <w:t>的邮箱</w:t>
      </w:r>
      <w:r>
        <w:rPr>
          <w:lang w:eastAsia="zh-CN"/>
        </w:rPr>
        <w:t>账号密码，应该都是对的啊，只有一个可能通信出了问题，配置不对，导致</w:t>
      </w:r>
      <w:r>
        <w:rPr>
          <w:lang w:val="en-US" w:eastAsia="zh-CN"/>
        </w:rPr>
        <w:t>windows</w:t>
      </w:r>
      <w:r>
        <w:rPr>
          <w:lang w:val="en-US" w:eastAsia="zh-CN"/>
        </w:rPr>
        <w:t>的客户端无法和</w:t>
      </w:r>
      <w:r>
        <w:rPr>
          <w:lang w:val="en-US" w:eastAsia="zh-CN"/>
        </w:rPr>
        <w:t>Linux</w:t>
      </w:r>
      <w:r>
        <w:rPr>
          <w:lang w:val="en-US" w:eastAsia="zh-CN"/>
        </w:rPr>
        <w:t>服务器通信，相当于</w:t>
      </w:r>
      <w:r>
        <w:rPr>
          <w:lang w:val="en-US" w:eastAsia="zh-CN"/>
        </w:rPr>
        <w:t>windows</w:t>
      </w:r>
      <w:r>
        <w:rPr>
          <w:lang w:val="en-US" w:eastAsia="zh-CN"/>
        </w:rPr>
        <w:t>下连不上服务器</w:t>
      </w:r>
    </w:p>
    <w:p>
      <w:pPr>
        <w:pStyle w:val="Normal"/>
        <w:rPr>
          <w:lang w:eastAsia="zh-CN"/>
        </w:rPr>
      </w:pPr>
      <w:r>
        <w:rPr>
          <w:lang w:eastAsia="zh-CN"/>
        </w:rPr>
        <w:t>三个</w:t>
      </w:r>
      <w:r>
        <w:rPr>
          <w:lang w:val="en-US" w:eastAsia="zh-CN"/>
        </w:rPr>
        <w:t>255</w:t>
      </w:r>
      <w:r>
        <w:rPr>
          <w:lang w:val="en-US" w:eastAsia="zh-CN"/>
        </w:rPr>
        <w:t>等同于</w:t>
      </w:r>
      <w:r>
        <w:rPr>
          <w:lang w:val="en-US" w:eastAsia="zh-CN"/>
        </w:rPr>
        <w:t>/24</w:t>
      </w:r>
      <w:r>
        <w:rPr>
          <w:lang w:val="en-US" w:eastAsia="zh-CN"/>
        </w:rPr>
        <w:t>，啥意思？</w:t>
      </w:r>
    </w:p>
    <w:p>
      <w:pPr>
        <w:pStyle w:val="Normal"/>
        <w:rPr>
          <w:lang w:val="en-US" w:eastAsia="zh-CN"/>
        </w:rPr>
      </w:pPr>
      <w:r>
        <w:rPr>
          <w:lang w:eastAsia="zh-CN"/>
        </w:rPr>
        <w:t>现在我的</w:t>
      </w:r>
      <w:r>
        <w:rPr>
          <w:lang w:val="en-US" w:eastAsia="zh-CN"/>
        </w:rPr>
        <w:t>Linux</w:t>
      </w:r>
      <w:r>
        <w:rPr>
          <w:lang w:val="en-US" w:eastAsia="zh-CN"/>
        </w:rPr>
        <w:t>上就有邮件服务器和腾讯，</w:t>
      </w:r>
      <w:r>
        <w:rPr>
          <w:lang w:val="en-US" w:eastAsia="zh-CN"/>
        </w:rPr>
        <w:t>163</w:t>
      </w:r>
      <w:r>
        <w:rPr>
          <w:lang w:val="en-US" w:eastAsia="zh-CN"/>
        </w:rPr>
        <w:t>提供的邮箱服务没啥区别的，服务器配置了邮箱的格式，可以自定义的</w:t>
      </w:r>
    </w:p>
    <w:p>
      <w:pPr>
        <w:pStyle w:val="Normal"/>
        <w:rPr>
          <w:lang w:val="en-US" w:eastAsia="zh-CN"/>
        </w:rPr>
      </w:pPr>
      <w:r>
        <w:rPr>
          <w:lang w:val="en-US" w:eastAsia="zh-CN"/>
        </w:rPr>
        <w:t>user1,user2,root</w:t>
      </w:r>
      <w:r>
        <w:rPr>
          <w:lang w:val="en-US" w:eastAsia="zh-CN"/>
        </w:rPr>
        <w:t>三个用户无论是在</w:t>
      </w:r>
      <w:r>
        <w:rPr>
          <w:lang w:val="en-US" w:eastAsia="zh-CN"/>
        </w:rPr>
        <w:t>Linux</w:t>
      </w:r>
      <w:r>
        <w:rPr>
          <w:lang w:val="en-US" w:eastAsia="zh-CN"/>
        </w:rPr>
        <w:t>下互相发，还是发送到</w:t>
      </w:r>
      <w:r>
        <w:rPr>
          <w:lang w:val="en-US" w:eastAsia="zh-CN"/>
        </w:rPr>
        <w:t>windows</w:t>
      </w:r>
      <w:r>
        <w:rPr>
          <w:lang w:val="en-US" w:eastAsia="zh-CN"/>
        </w:rPr>
        <w:t>下发送到我的</w:t>
      </w:r>
      <w:r>
        <w:rPr>
          <w:lang w:val="en-US" w:eastAsia="zh-CN"/>
        </w:rPr>
        <w:t>163</w:t>
      </w:r>
      <w:r>
        <w:rPr>
          <w:lang w:val="en-US" w:eastAsia="zh-CN"/>
        </w:rPr>
        <w:t>都是</w:t>
      </w:r>
      <w:r>
        <w:rPr>
          <w:lang w:val="en-US" w:eastAsia="zh-CN"/>
        </w:rPr>
        <w:t>ok</w:t>
      </w:r>
      <w:r>
        <w:rPr>
          <w:lang w:val="en-US" w:eastAsia="zh-CN"/>
        </w:rPr>
        <w:t>的，就是最后申请邮箱的时候不行。。。</w:t>
      </w:r>
    </w:p>
    <w:p>
      <w:pPr>
        <w:pStyle w:val="Normal"/>
        <w:rPr>
          <w:lang w:eastAsia="zh-CN"/>
        </w:rPr>
      </w:pPr>
      <w:r>
        <w:rPr>
          <w:lang w:eastAsia="zh-CN"/>
        </w:rPr>
        <w:t>不对啊，通信是成功的，因为端口和服务器哪里没有显示红色异常啊，只是说账号密码异常</w:t>
      </w:r>
    </w:p>
    <w:p>
      <w:pPr>
        <w:pStyle w:val="Normal"/>
        <w:rPr>
          <w:lang w:eastAsia="zh-CN"/>
        </w:rPr>
      </w:pPr>
      <w:r>
        <w:rPr>
          <w:lang w:eastAsia="zh-CN"/>
        </w:rPr>
        <w:t>不对，我随便换了</w:t>
      </w:r>
      <w:r>
        <w:rPr>
          <w:lang w:val="en-US" w:eastAsia="zh-CN"/>
        </w:rPr>
        <w:t>ip</w:t>
      </w:r>
      <w:r>
        <w:rPr>
          <w:lang w:val="en-US" w:eastAsia="zh-CN"/>
        </w:rPr>
        <w:t>地址，还是不会显示服务器异常，估计还是通信问题</w:t>
      </w:r>
    </w:p>
    <w:p>
      <w:pPr>
        <w:pStyle w:val="Normal"/>
        <w:rPr>
          <w:lang w:eastAsia="zh-CN"/>
        </w:rPr>
      </w:pPr>
      <w:r>
        <w:rPr>
          <w:lang w:eastAsia="zh-CN"/>
        </w:rPr>
        <w:t>这里的配置文件和视频里面讲的不太一样啊，难道是软件版本迭代了？</w:t>
      </w:r>
    </w:p>
    <w:p>
      <w:pPr>
        <w:pStyle w:val="Normal"/>
        <w:rPr>
          <w:lang w:eastAsia="zh-CN"/>
        </w:rPr>
      </w:pPr>
      <w:r>
        <w:rPr/>
        <w:drawing>
          <wp:inline distT="0" distB="13970" distL="0" distR="11430">
            <wp:extent cx="4008120" cy="6596380"/>
            <wp:effectExtent l="0" t="0" r="0" b="0"/>
            <wp:docPr id="93" name="图像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像41" descr=""/>
                    <pic:cNvPicPr>
                      <a:picLocks noChangeAspect="1" noChangeArrowheads="1"/>
                    </pic:cNvPicPr>
                  </pic:nvPicPr>
                  <pic:blipFill>
                    <a:blip r:embed="rId115"/>
                    <a:stretch>
                      <a:fillRect/>
                    </a:stretch>
                  </pic:blipFill>
                  <pic:spPr bwMode="auto">
                    <a:xfrm>
                      <a:off x="0" y="0"/>
                      <a:ext cx="4008120" cy="6596380"/>
                    </a:xfrm>
                    <a:prstGeom prst="rect">
                      <a:avLst/>
                    </a:prstGeom>
                  </pic:spPr>
                </pic:pic>
              </a:graphicData>
            </a:graphic>
          </wp:inline>
        </w:drawing>
      </w:r>
    </w:p>
    <w:p>
      <w:pPr>
        <w:pStyle w:val="Normal"/>
        <w:rPr>
          <w:rFonts w:eastAsia="" w:eastAsiaTheme="minorEastAsia"/>
          <w:lang w:eastAsia="zh-CN"/>
        </w:rPr>
      </w:pPr>
      <w:r>
        <w:rPr>
          <w:lang w:eastAsia="zh-CN"/>
        </w:rPr>
        <w:t>我通过</w:t>
      </w:r>
      <w:r>
        <w:rPr>
          <w:lang w:val="en-US" w:eastAsia="zh-CN"/>
        </w:rPr>
        <w:t>foxmail</w:t>
      </w:r>
      <w:r>
        <w:rPr>
          <w:lang w:val="en-US" w:eastAsia="zh-CN"/>
        </w:rPr>
        <w:t>来向虚拟机来注册邮箱帐号，但是不成功，显然是</w:t>
      </w:r>
      <w:r>
        <w:rPr>
          <w:lang w:val="en-US" w:eastAsia="zh-CN"/>
        </w:rPr>
        <w:t>windows</w:t>
      </w:r>
      <w:r>
        <w:rPr>
          <w:lang w:val="en-US" w:eastAsia="zh-CN"/>
        </w:rPr>
        <w:t>上和虚拟机上的</w:t>
      </w:r>
      <w:r>
        <w:rPr>
          <w:lang w:val="en-US" w:eastAsia="zh-CN"/>
        </w:rPr>
        <w:t>posfix</w:t>
      </w:r>
      <w:r>
        <w:rPr>
          <w:lang w:val="en-US" w:eastAsia="zh-CN"/>
        </w:rPr>
        <w:t>通信不成功，</w:t>
      </w:r>
    </w:p>
    <w:p>
      <w:pPr>
        <w:pStyle w:val="Normal"/>
        <w:rPr>
          <w:lang w:val="en-US" w:eastAsia="zh-CN"/>
        </w:rPr>
      </w:pPr>
      <w:r>
        <w:rPr/>
        <w:drawing>
          <wp:inline distT="0" distB="10160" distL="0" distR="635">
            <wp:extent cx="4723765" cy="4085590"/>
            <wp:effectExtent l="0" t="0" r="0" b="0"/>
            <wp:docPr id="94" name="图像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像42" descr=""/>
                    <pic:cNvPicPr>
                      <a:picLocks noChangeAspect="1" noChangeArrowheads="1"/>
                    </pic:cNvPicPr>
                  </pic:nvPicPr>
                  <pic:blipFill>
                    <a:blip r:embed="rId116"/>
                    <a:stretch>
                      <a:fillRect/>
                    </a:stretch>
                  </pic:blipFill>
                  <pic:spPr bwMode="auto">
                    <a:xfrm>
                      <a:off x="0" y="0"/>
                      <a:ext cx="4723765" cy="4085590"/>
                    </a:xfrm>
                    <a:prstGeom prst="rect">
                      <a:avLst/>
                    </a:prstGeom>
                  </pic:spPr>
                </pic:pic>
              </a:graphicData>
            </a:graphic>
          </wp:inline>
        </w:drawing>
      </w:r>
    </w:p>
    <w:p>
      <w:pPr>
        <w:pStyle w:val="Normal"/>
        <w:rPr>
          <w:lang w:val="en-US" w:eastAsia="zh-CN"/>
        </w:rPr>
      </w:pPr>
      <w:r>
        <w:rPr>
          <w:lang w:val="en-US" w:eastAsia="zh-CN"/>
        </w:rPr>
        <w:t>先用</w:t>
      </w:r>
      <w:r>
        <w:rPr>
          <w:lang w:val="en-US" w:eastAsia="zh-CN"/>
        </w:rPr>
        <w:t>who</w:t>
      </w:r>
      <w:r>
        <w:rPr>
          <w:lang w:val="en-US" w:eastAsia="zh-CN"/>
        </w:rPr>
        <w:t>来查看各个用户在哪个终端，然后用</w:t>
      </w:r>
      <w:r>
        <w:rPr>
          <w:lang w:val="en-US" w:eastAsia="zh-CN"/>
        </w:rPr>
        <w:t>alt+f2/f3...</w:t>
      </w:r>
      <w:r>
        <w:rPr>
          <w:lang w:val="en-US" w:eastAsia="zh-CN"/>
        </w:rPr>
        <w:t>相应的</w:t>
      </w:r>
      <w:r>
        <w:rPr>
          <w:lang w:val="en-US" w:eastAsia="zh-CN"/>
        </w:rPr>
        <w:t>f</w:t>
      </w:r>
      <w:r>
        <w:rPr>
          <w:lang w:val="en-US" w:eastAsia="zh-CN"/>
        </w:rPr>
        <w:t>键，来切换终端，</w:t>
      </w:r>
      <w:r>
        <w:rPr>
          <w:lang w:val="en-US" w:eastAsia="zh-CN"/>
        </w:rPr>
        <w:t>init 3</w:t>
      </w:r>
      <w:r>
        <w:rPr>
          <w:lang w:val="en-US" w:eastAsia="zh-CN"/>
        </w:rPr>
        <w:t>是进入非图形界面，图形界面是无法切换的</w:t>
      </w:r>
    </w:p>
    <w:p>
      <w:pPr>
        <w:pStyle w:val="Normal"/>
        <w:rPr>
          <w:lang w:val="en-US" w:eastAsia="zh-CN"/>
        </w:rPr>
      </w:pPr>
      <w:r>
        <w:rPr>
          <w:lang w:val="en-US" w:eastAsia="zh-CN"/>
        </w:rPr>
        <w:t>第一次用</w:t>
      </w:r>
      <w:r>
        <w:rPr>
          <w:lang w:val="en-US" w:eastAsia="zh-CN"/>
        </w:rPr>
        <w:t>foxmail</w:t>
      </w:r>
      <w:r>
        <w:rPr>
          <w:lang w:val="en-US" w:eastAsia="zh-CN"/>
        </w:rPr>
        <w:t>客户端，原来并不是用自己真正的邮箱帐号密码登录，需要在客户端里面自己再创建账号。。这也行啊，但是创建账号怎么老是密码出错啊，网页上明明可以登录的的啊，麻痹的，见鬼了，草泥马，现在邮件真是登录太复杂了，我的</w:t>
      </w:r>
      <w:r>
        <w:rPr>
          <w:lang w:val="en-US" w:eastAsia="zh-CN"/>
        </w:rPr>
        <w:t>18696193637@163.com</w:t>
      </w:r>
      <w:r>
        <w:rPr>
          <w:lang w:val="en-US" w:eastAsia="zh-CN"/>
        </w:rPr>
        <w:t>这个邮箱是网易的，要用</w:t>
      </w:r>
      <w:r>
        <w:rPr>
          <w:lang w:val="en-US" w:eastAsia="zh-CN"/>
        </w:rPr>
        <w:t>foxmail</w:t>
      </w:r>
      <w:r>
        <w:rPr>
          <w:lang w:val="en-US" w:eastAsia="zh-CN"/>
        </w:rPr>
        <w:t>客户端，首先需要去网页邮箱里面把邮箱的</w:t>
      </w:r>
      <w:r>
        <w:rPr>
          <w:lang w:val="en-US" w:eastAsia="zh-CN"/>
        </w:rPr>
        <w:t>pop3</w:t>
      </w:r>
      <w:r>
        <w:rPr>
          <w:lang w:val="en-US" w:eastAsia="zh-CN"/>
        </w:rPr>
        <w:t>等服务开启，授权让其他客户端登陆邮箱，然后再在</w:t>
      </w:r>
      <w:r>
        <w:rPr>
          <w:lang w:val="en-US" w:eastAsia="zh-CN"/>
        </w:rPr>
        <w:t>foxmail</w:t>
      </w:r>
      <w:r>
        <w:rPr>
          <w:lang w:val="en-US" w:eastAsia="zh-CN"/>
        </w:rPr>
        <w:t>里面登录，但是这个时候登陆的密码，不是邮箱的密码</w:t>
      </w:r>
      <w:r>
        <w:rPr>
          <w:lang w:val="en-US" w:eastAsia="zh-CN"/>
        </w:rPr>
        <w:t>:l1987417,</w:t>
      </w:r>
      <w:r>
        <w:rPr>
          <w:lang w:val="en-US" w:eastAsia="zh-CN"/>
        </w:rPr>
        <w:t>而是邮箱的授权密码</w:t>
      </w:r>
      <w:r>
        <w:rPr>
          <w:lang w:val="en-US" w:eastAsia="zh-CN"/>
        </w:rPr>
        <w:t>:lhf1987417,</w:t>
      </w:r>
      <w:r>
        <w:rPr>
          <w:lang w:val="en-US" w:eastAsia="zh-CN"/>
        </w:rPr>
        <w:t>这些名字真是取得好，授权密码</w:t>
      </w:r>
    </w:p>
    <w:p>
      <w:pPr>
        <w:pStyle w:val="Normal"/>
        <w:rPr>
          <w:lang w:val="en-US" w:eastAsia="zh-CN"/>
        </w:rPr>
      </w:pPr>
      <w:r>
        <w:rPr>
          <w:lang w:val="en-US" w:eastAsia="zh-CN"/>
        </w:rPr>
        <w:t>果然我是错怪了</w:t>
      </w:r>
      <w:r>
        <w:rPr>
          <w:lang w:val="en-US" w:eastAsia="zh-CN"/>
        </w:rPr>
        <w:t>foxmail</w:t>
      </w:r>
      <w:r>
        <w:rPr>
          <w:lang w:val="en-US" w:eastAsia="zh-CN"/>
        </w:rPr>
        <w:t>了，毕竟是张小龙的产品啊</w:t>
      </w:r>
    </w:p>
    <w:p>
      <w:pPr>
        <w:pStyle w:val="Normal"/>
        <w:rPr>
          <w:lang w:val="en-US" w:eastAsia="zh-CN"/>
        </w:rPr>
      </w:pPr>
      <w:r>
        <w:rPr>
          <w:lang w:val="en-US" w:eastAsia="zh-CN"/>
        </w:rPr>
        <w:t>尼玛，</w:t>
      </w:r>
      <w:r>
        <w:rPr>
          <w:lang w:val="en-US" w:eastAsia="zh-CN"/>
        </w:rPr>
        <w:t>QQ</w:t>
      </w:r>
      <w:r>
        <w:rPr>
          <w:lang w:val="en-US" w:eastAsia="zh-CN"/>
        </w:rPr>
        <w:t>邮箱的</w:t>
      </w:r>
      <w:r>
        <w:rPr>
          <w:lang w:val="en-US" w:eastAsia="zh-CN"/>
        </w:rPr>
        <w:t>pop3</w:t>
      </w:r>
      <w:r>
        <w:rPr>
          <w:lang w:val="en-US" w:eastAsia="zh-CN"/>
        </w:rPr>
        <w:t>服务太难打开了，还是需要申请二代密码保护，但是我的密保问题忘了一些，回答不全，一直无法开启，坑爹啊</w:t>
      </w:r>
    </w:p>
    <w:p>
      <w:pPr>
        <w:pStyle w:val="Normal"/>
        <w:rPr>
          <w:lang w:val="en-US" w:eastAsia="zh-CN"/>
        </w:rPr>
      </w:pPr>
      <w:r>
        <w:rPr>
          <w:lang w:val="en-US" w:eastAsia="zh-CN"/>
        </w:rPr>
        <w:t>用这个给</w:t>
      </w:r>
      <w:r>
        <w:rPr>
          <w:lang w:val="en-US" w:eastAsia="zh-CN"/>
        </w:rPr>
        <w:t>163</w:t>
      </w:r>
      <w:r>
        <w:rPr>
          <w:lang w:val="en-US" w:eastAsia="zh-CN"/>
        </w:rPr>
        <w:t>发邮件，还真的里面收到了，看来是必须是要开启</w:t>
      </w:r>
      <w:r>
        <w:rPr>
          <w:lang w:val="en-US" w:eastAsia="zh-CN"/>
        </w:rPr>
        <w:t>pop3</w:t>
      </w:r>
      <w:r>
        <w:rPr>
          <w:lang w:val="en-US" w:eastAsia="zh-CN"/>
        </w:rPr>
        <w:t>之类的服务的，所以用</w:t>
      </w:r>
      <w:r>
        <w:rPr>
          <w:lang w:val="en-US" w:eastAsia="zh-CN"/>
        </w:rPr>
        <w:t>QQ</w:t>
      </w:r>
      <w:r>
        <w:rPr>
          <w:lang w:val="en-US" w:eastAsia="zh-CN"/>
        </w:rPr>
        <w:t>邮箱测试是不行的</w:t>
      </w:r>
    </w:p>
    <w:p>
      <w:pPr>
        <w:pStyle w:val="Normal"/>
        <w:rPr>
          <w:lang w:val="en-US" w:eastAsia="zh-CN"/>
        </w:rPr>
      </w:pPr>
      <w:r>
        <w:rPr>
          <w:lang w:val="en-US" w:eastAsia="zh-CN"/>
        </w:rPr>
        <w:t>简直是被搞伤了，一个上午看了一个视频不到</w:t>
      </w:r>
    </w:p>
    <w:p>
      <w:pPr>
        <w:pStyle w:val="Normal"/>
        <w:rPr>
          <w:lang w:val="en-US" w:eastAsia="zh-CN"/>
        </w:rPr>
      </w:pPr>
      <w:r>
        <w:rPr/>
        <w:drawing>
          <wp:inline distT="0" distB="5715" distL="0" distR="5080">
            <wp:extent cx="5271770" cy="2223135"/>
            <wp:effectExtent l="0" t="0" r="0" b="0"/>
            <wp:docPr id="95" name="图像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像43" descr=""/>
                    <pic:cNvPicPr>
                      <a:picLocks noChangeAspect="1" noChangeArrowheads="1"/>
                    </pic:cNvPicPr>
                  </pic:nvPicPr>
                  <pic:blipFill>
                    <a:blip r:embed="rId117"/>
                    <a:stretch>
                      <a:fillRect/>
                    </a:stretch>
                  </pic:blipFill>
                  <pic:spPr bwMode="auto">
                    <a:xfrm>
                      <a:off x="0" y="0"/>
                      <a:ext cx="5271770" cy="2223135"/>
                    </a:xfrm>
                    <a:prstGeom prst="rect">
                      <a:avLst/>
                    </a:prstGeom>
                  </pic:spPr>
                </pic:pic>
              </a:graphicData>
            </a:graphic>
          </wp:inline>
        </w:drawing>
      </w:r>
    </w:p>
    <w:p>
      <w:pPr>
        <w:pStyle w:val="Normal"/>
        <w:rPr>
          <w:lang w:val="en-US" w:eastAsia="zh-CN"/>
        </w:rPr>
      </w:pPr>
      <w:r>
        <w:rPr/>
        <w:drawing>
          <wp:inline distT="0" distB="11430" distL="0" distR="4445">
            <wp:extent cx="5272405" cy="636270"/>
            <wp:effectExtent l="0" t="0" r="0" b="0"/>
            <wp:docPr id="96" name="图像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像44" descr=""/>
                    <pic:cNvPicPr>
                      <a:picLocks noChangeAspect="1" noChangeArrowheads="1"/>
                    </pic:cNvPicPr>
                  </pic:nvPicPr>
                  <pic:blipFill>
                    <a:blip r:embed="rId118"/>
                    <a:stretch>
                      <a:fillRect/>
                    </a:stretch>
                  </pic:blipFill>
                  <pic:spPr bwMode="auto">
                    <a:xfrm>
                      <a:off x="0" y="0"/>
                      <a:ext cx="5272405" cy="636270"/>
                    </a:xfrm>
                    <a:prstGeom prst="rect">
                      <a:avLst/>
                    </a:prstGeom>
                  </pic:spPr>
                </pic:pic>
              </a:graphicData>
            </a:graphic>
          </wp:inline>
        </w:drawing>
      </w:r>
    </w:p>
    <w:p>
      <w:pPr>
        <w:pStyle w:val="Normal"/>
        <w:rPr>
          <w:lang w:val="en-US" w:eastAsia="zh-CN"/>
        </w:rPr>
      </w:pPr>
      <w:r>
        <w:rPr>
          <w:lang w:val="en-US" w:eastAsia="zh-CN"/>
        </w:rPr>
        <w:t>用</w:t>
      </w:r>
      <w:r>
        <w:rPr>
          <w:lang w:val="en-US" w:eastAsia="zh-CN"/>
        </w:rPr>
        <w:t xml:space="preserve">telnet </w:t>
      </w:r>
      <w:r>
        <w:rPr>
          <w:lang w:val="en-US" w:eastAsia="zh-CN"/>
        </w:rPr>
        <w:t>也可以发送邮件，但是我的</w:t>
      </w:r>
      <w:r>
        <w:rPr>
          <w:lang w:val="en-US" w:eastAsia="zh-CN"/>
        </w:rPr>
        <w:t>centos</w:t>
      </w:r>
      <w:r>
        <w:rPr>
          <w:lang w:val="en-US" w:eastAsia="zh-CN"/>
        </w:rPr>
        <w:t>好像没有安装</w:t>
      </w:r>
      <w:r>
        <w:rPr>
          <w:lang w:val="en-US" w:eastAsia="zh-CN"/>
        </w:rPr>
        <w:t>telnet</w:t>
      </w:r>
    </w:p>
    <w:p>
      <w:pPr>
        <w:pStyle w:val="Normal"/>
        <w:rPr/>
      </w:pPr>
      <w:r>
        <w:rPr>
          <w:lang w:val="en-US" w:eastAsia="zh-CN"/>
        </w:rPr>
        <w:t xml:space="preserve">echo 123456 | mail </w:t>
      </w:r>
      <w:hyperlink r:id="rId119">
        <w:r>
          <w:rPr>
            <w:rStyle w:val="Internet"/>
            <w:lang w:val="en-US" w:eastAsia="zh-CN"/>
          </w:rPr>
          <w:t>root@lampym.com</w:t>
        </w:r>
      </w:hyperlink>
      <w:r>
        <w:rPr>
          <w:lang w:val="en-US" w:eastAsia="zh-CN"/>
        </w:rPr>
        <w:t xml:space="preserve"> </w:t>
      </w:r>
      <w:r>
        <w:rPr>
          <w:lang w:val="en-US" w:eastAsia="zh-CN"/>
        </w:rPr>
        <w:t>给自己发送一封邮件，这是给</w:t>
      </w:r>
      <w:r>
        <w:rPr>
          <w:lang w:val="en-US" w:eastAsia="zh-CN"/>
        </w:rPr>
        <w:t>root</w:t>
      </w:r>
      <w:r>
        <w:rPr>
          <w:lang w:val="en-US" w:eastAsia="zh-CN"/>
        </w:rPr>
        <w:t>用户登录了，不是给</w:t>
      </w:r>
      <w:r>
        <w:rPr>
          <w:lang w:val="en-US" w:eastAsia="zh-CN"/>
        </w:rPr>
        <w:t>user1</w:t>
      </w:r>
      <w:r>
        <w:rPr>
          <w:lang w:val="en-US" w:eastAsia="zh-CN"/>
        </w:rPr>
        <w:t>，</w:t>
      </w:r>
      <w:r>
        <w:rPr>
          <w:lang w:val="en-US" w:eastAsia="zh-CN"/>
        </w:rPr>
        <w:t>user2</w:t>
      </w:r>
      <w:r>
        <w:rPr>
          <w:lang w:val="en-US" w:eastAsia="zh-CN"/>
        </w:rPr>
        <w:t>发。给</w:t>
      </w:r>
      <w:r>
        <w:rPr>
          <w:lang w:val="en-US" w:eastAsia="zh-CN"/>
        </w:rPr>
        <w:t>user1,user2</w:t>
      </w:r>
      <w:r>
        <w:rPr>
          <w:lang w:val="en-US" w:eastAsia="zh-CN"/>
        </w:rPr>
        <w:t>发地址就是</w:t>
      </w:r>
      <w:r>
        <w:rPr>
          <w:lang w:val="en-US" w:eastAsia="zh-CN"/>
        </w:rPr>
        <w:t>user1@lampym.com</w:t>
      </w:r>
      <w:r>
        <w:rPr>
          <w:lang w:val="en-US" w:eastAsia="zh-CN"/>
        </w:rPr>
        <w:t>和</w:t>
      </w:r>
      <w:r>
        <w:rPr>
          <w:lang w:val="en-US" w:eastAsia="zh-CN"/>
        </w:rPr>
        <w:t>user2@lampym.com</w:t>
      </w:r>
      <w:r>
        <w:rPr>
          <w:lang w:val="en-US" w:eastAsia="zh-CN"/>
        </w:rPr>
        <w:t>了</w:t>
      </w:r>
    </w:p>
    <w:p>
      <w:pPr>
        <w:pStyle w:val="Normal"/>
        <w:rPr>
          <w:lang w:val="en-US" w:eastAsia="zh-CN"/>
        </w:rPr>
      </w:pPr>
      <w:r>
        <w:rPr>
          <w:lang w:val="en-US" w:eastAsia="zh-CN"/>
        </w:rPr>
        <w:t>然后用</w:t>
      </w:r>
      <w:r>
        <w:rPr>
          <w:lang w:val="en-US" w:eastAsia="zh-CN"/>
        </w:rPr>
        <w:t>mail</w:t>
      </w:r>
      <w:r>
        <w:rPr>
          <w:lang w:val="en-US" w:eastAsia="zh-CN"/>
        </w:rPr>
        <w:t>检查，还真的收到了邮件 ，网页端很快就收到了，但是客户端有延迟，要稍微慢一点，需要刷新一下</w:t>
      </w:r>
    </w:p>
    <w:p>
      <w:pPr>
        <w:pStyle w:val="Normal"/>
        <w:rPr>
          <w:lang w:val="en-US" w:eastAsia="zh-CN"/>
        </w:rPr>
      </w:pPr>
      <w:r>
        <w:rPr/>
        <w:drawing>
          <wp:inline distT="0" distB="17780" distL="0" distR="3175">
            <wp:extent cx="5273675" cy="2039620"/>
            <wp:effectExtent l="0" t="0" r="0" b="0"/>
            <wp:docPr id="97" name="图像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像45" descr=""/>
                    <pic:cNvPicPr>
                      <a:picLocks noChangeAspect="1" noChangeArrowheads="1"/>
                    </pic:cNvPicPr>
                  </pic:nvPicPr>
                  <pic:blipFill>
                    <a:blip r:embed="rId120"/>
                    <a:stretch>
                      <a:fillRect/>
                    </a:stretch>
                  </pic:blipFill>
                  <pic:spPr bwMode="auto">
                    <a:xfrm>
                      <a:off x="0" y="0"/>
                      <a:ext cx="5273675" cy="2039620"/>
                    </a:xfrm>
                    <a:prstGeom prst="rect">
                      <a:avLst/>
                    </a:prstGeom>
                  </pic:spPr>
                </pic:pic>
              </a:graphicData>
            </a:graphic>
          </wp:inline>
        </w:drawing>
      </w:r>
      <w:r>
        <w:rPr/>
        <w:drawing>
          <wp:inline distT="0" distB="4445" distL="0" distR="2540">
            <wp:extent cx="5274310" cy="2586355"/>
            <wp:effectExtent l="0" t="0" r="0" b="0"/>
            <wp:docPr id="98" name="图像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像46" descr=""/>
                    <pic:cNvPicPr>
                      <a:picLocks noChangeAspect="1" noChangeArrowheads="1"/>
                    </pic:cNvPicPr>
                  </pic:nvPicPr>
                  <pic:blipFill>
                    <a:blip r:embed="rId121"/>
                    <a:stretch>
                      <a:fillRect/>
                    </a:stretch>
                  </pic:blipFill>
                  <pic:spPr bwMode="auto">
                    <a:xfrm>
                      <a:off x="0" y="0"/>
                      <a:ext cx="5274310" cy="2586355"/>
                    </a:xfrm>
                    <a:prstGeom prst="rect">
                      <a:avLst/>
                    </a:prstGeom>
                  </pic:spPr>
                </pic:pic>
              </a:graphicData>
            </a:graphic>
          </wp:inline>
        </w:drawing>
      </w:r>
    </w:p>
    <w:p>
      <w:pPr>
        <w:pStyle w:val="Normal"/>
        <w:rPr>
          <w:lang w:val="en-US" w:eastAsia="zh-CN"/>
        </w:rPr>
      </w:pPr>
      <w:r>
        <w:rPr>
          <w:lang w:val="en-US" w:eastAsia="zh-CN"/>
        </w:rPr>
        <w:t>postfix</w:t>
      </w:r>
      <w:r>
        <w:rPr>
          <w:lang w:val="en-US" w:eastAsia="zh-CN"/>
        </w:rPr>
        <w:t>启动之后是叫</w:t>
      </w:r>
      <w:r>
        <w:rPr>
          <w:lang w:val="en-US" w:eastAsia="zh-CN"/>
        </w:rPr>
        <w:t>master</w:t>
      </w:r>
      <w:r>
        <w:rPr>
          <w:lang w:val="en-US" w:eastAsia="zh-CN"/>
        </w:rPr>
        <w:t>，不是叫</w:t>
      </w:r>
      <w:r>
        <w:rPr>
          <w:lang w:val="en-US" w:eastAsia="zh-CN"/>
        </w:rPr>
        <w:t>postfix</w:t>
      </w:r>
      <w:r>
        <w:rPr>
          <w:lang w:val="en-US" w:eastAsia="zh-CN"/>
        </w:rPr>
        <w:t>，，所以直接查看端口更加准确一些，因为</w:t>
      </w:r>
      <w:r>
        <w:rPr>
          <w:lang w:val="en-US" w:eastAsia="zh-CN"/>
        </w:rPr>
        <w:t>postfix</w:t>
      </w:r>
      <w:r>
        <w:rPr>
          <w:lang w:val="en-US" w:eastAsia="zh-CN"/>
        </w:rPr>
        <w:t>就是运行在</w:t>
      </w:r>
      <w:r>
        <w:rPr>
          <w:lang w:val="en-US" w:eastAsia="zh-CN"/>
        </w:rPr>
        <w:t>25</w:t>
      </w:r>
      <w:r>
        <w:rPr>
          <w:lang w:val="en-US" w:eastAsia="zh-CN"/>
        </w:rPr>
        <w:t>号端口之上。所以用</w:t>
      </w:r>
      <w:r>
        <w:rPr>
          <w:lang w:val="en-US" w:eastAsia="zh-CN"/>
        </w:rPr>
        <w:t>pstree</w:t>
      </w:r>
      <w:r>
        <w:rPr>
          <w:lang w:val="en-US" w:eastAsia="zh-CN"/>
        </w:rPr>
        <w:t>命令也应该是</w:t>
      </w:r>
      <w:r>
        <w:rPr>
          <w:lang w:val="en-US" w:eastAsia="zh-CN"/>
        </w:rPr>
        <w:t>pstree |grep master</w:t>
      </w:r>
    </w:p>
    <w:p>
      <w:pPr>
        <w:pStyle w:val="Normal"/>
        <w:rPr>
          <w:lang w:val="en-US" w:eastAsia="zh-CN"/>
        </w:rPr>
      </w:pPr>
      <w:r>
        <w:rPr/>
        <w:drawing>
          <wp:inline distT="0" distB="13335" distL="0" distR="9525">
            <wp:extent cx="5267325" cy="710565"/>
            <wp:effectExtent l="0" t="0" r="0" b="0"/>
            <wp:docPr id="99" name="图像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像47" descr=""/>
                    <pic:cNvPicPr>
                      <a:picLocks noChangeAspect="1" noChangeArrowheads="1"/>
                    </pic:cNvPicPr>
                  </pic:nvPicPr>
                  <pic:blipFill>
                    <a:blip r:embed="rId122"/>
                    <a:stretch>
                      <a:fillRect/>
                    </a:stretch>
                  </pic:blipFill>
                  <pic:spPr bwMode="auto">
                    <a:xfrm>
                      <a:off x="0" y="0"/>
                      <a:ext cx="5267325" cy="710565"/>
                    </a:xfrm>
                    <a:prstGeom prst="rect">
                      <a:avLst/>
                    </a:prstGeom>
                  </pic:spPr>
                </pic:pic>
              </a:graphicData>
            </a:graphic>
          </wp:inline>
        </w:drawing>
      </w:r>
    </w:p>
    <w:p>
      <w:pPr>
        <w:pStyle w:val="Normal"/>
        <w:rPr>
          <w:lang w:val="en-US" w:eastAsia="zh-CN"/>
        </w:rPr>
      </w:pPr>
      <w:r>
        <w:rPr>
          <w:lang w:val="en-US" w:eastAsia="zh-CN"/>
        </w:rPr>
        <w:t xml:space="preserve">rpm -qa|grep sendmail </w:t>
      </w:r>
      <w:r>
        <w:rPr>
          <w:lang w:val="en-US" w:eastAsia="zh-CN"/>
        </w:rPr>
        <w:t>我的</w:t>
      </w:r>
      <w:r>
        <w:rPr>
          <w:lang w:val="en-US" w:eastAsia="zh-CN"/>
        </w:rPr>
        <w:t>centos</w:t>
      </w:r>
      <w:r>
        <w:rPr>
          <w:lang w:val="en-US" w:eastAsia="zh-CN"/>
        </w:rPr>
        <w:t>上居然没有安装</w:t>
      </w:r>
      <w:r>
        <w:rPr>
          <w:lang w:val="en-US" w:eastAsia="zh-CN"/>
        </w:rPr>
        <w:t>sendmail</w:t>
      </w:r>
      <w:r>
        <w:rPr>
          <w:lang w:val="en-US" w:eastAsia="zh-CN"/>
        </w:rPr>
        <w:t>这个服务</w:t>
      </w:r>
    </w:p>
    <w:p>
      <w:pPr>
        <w:pStyle w:val="Normal"/>
        <w:rPr>
          <w:lang w:val="en-US" w:eastAsia="zh-CN"/>
        </w:rPr>
      </w:pPr>
      <w:r>
        <w:rPr>
          <w:lang w:val="en-US" w:eastAsia="zh-CN"/>
        </w:rPr>
        <w:t>rpm -e sendmail-8.13* --nodeps</w:t>
      </w:r>
      <w:r>
        <w:rPr>
          <w:lang w:val="en-US" w:eastAsia="zh-CN"/>
        </w:rPr>
        <w:t>，估计是被我用这个命令给删除了</w:t>
      </w:r>
    </w:p>
    <w:p>
      <w:pPr>
        <w:pStyle w:val="Normal"/>
        <w:rPr>
          <w:lang w:val="en-US" w:eastAsia="zh-CN"/>
        </w:rPr>
      </w:pPr>
      <w:r>
        <w:rPr>
          <w:lang w:val="en-US" w:eastAsia="zh-CN"/>
        </w:rPr>
        <w:t xml:space="preserve">yum -y install postfix* dovecot* </w:t>
      </w:r>
      <w:r>
        <w:rPr>
          <w:lang w:val="en-US" w:eastAsia="zh-CN"/>
        </w:rPr>
        <w:t>安装</w:t>
      </w:r>
      <w:r>
        <w:rPr>
          <w:lang w:val="en-US" w:eastAsia="zh-CN"/>
        </w:rPr>
        <w:t>postfix</w:t>
      </w:r>
      <w:r>
        <w:rPr>
          <w:lang w:val="en-US" w:eastAsia="zh-CN"/>
        </w:rPr>
        <w:t>服务器，注意这里加了一个参数</w:t>
      </w:r>
      <w:r>
        <w:rPr>
          <w:lang w:val="en-US" w:eastAsia="zh-CN"/>
        </w:rPr>
        <w:t>y</w:t>
      </w:r>
      <w:r>
        <w:rPr>
          <w:lang w:val="en-US" w:eastAsia="zh-CN"/>
        </w:rPr>
        <w:t>，这样安装过程中就不用我们手动选择</w:t>
      </w:r>
      <w:r>
        <w:rPr>
          <w:lang w:val="en-US" w:eastAsia="zh-CN"/>
        </w:rPr>
        <w:t>y</w:t>
      </w:r>
      <w:r>
        <w:rPr>
          <w:lang w:val="en-US" w:eastAsia="zh-CN"/>
        </w:rPr>
        <w:t>了</w:t>
      </w:r>
    </w:p>
    <w:p>
      <w:pPr>
        <w:pStyle w:val="Normal"/>
        <w:rPr>
          <w:lang w:val="en-US" w:eastAsia="zh-CN"/>
        </w:rPr>
      </w:pPr>
      <w:r>
        <w:rPr>
          <w:lang w:val="en-US" w:eastAsia="zh-CN"/>
        </w:rPr>
        <w:t>pstree</w:t>
      </w:r>
      <w:r>
        <w:rPr>
          <w:lang w:val="en-US" w:eastAsia="zh-CN"/>
        </w:rPr>
        <w:t>，查看进程数</w:t>
      </w:r>
    </w:p>
    <w:p>
      <w:pPr>
        <w:pStyle w:val="Normal"/>
        <w:rPr>
          <w:lang w:val="en-US" w:eastAsia="zh-CN"/>
        </w:rPr>
      </w:pPr>
      <w:r>
        <w:rPr>
          <w:lang w:val="en-US" w:eastAsia="zh-CN"/>
        </w:rPr>
        <w:t>centos</w:t>
      </w:r>
      <w:r>
        <w:rPr>
          <w:lang w:val="en-US" w:eastAsia="zh-CN"/>
        </w:rPr>
        <w:t>上也是存在先添加软件源，然后再安装软件的玩法，和</w:t>
      </w:r>
      <w:r>
        <w:rPr>
          <w:lang w:val="en-US" w:eastAsia="zh-CN"/>
        </w:rPr>
        <w:t>Ubuntu</w:t>
      </w:r>
      <w:r>
        <w:rPr>
          <w:lang w:val="en-US" w:eastAsia="zh-CN"/>
        </w:rPr>
        <w:t>里面的先把软件添加到列表再安装很像</w:t>
      </w:r>
    </w:p>
    <w:p>
      <w:pPr>
        <w:pStyle w:val="Normal"/>
        <w:rPr>
          <w:lang w:val="en-US" w:eastAsia="zh-CN"/>
        </w:rPr>
      </w:pPr>
      <w:r>
        <w:rPr>
          <w:lang w:val="en-US" w:eastAsia="zh-CN"/>
        </w:rPr>
        <w:t>centos</w:t>
      </w:r>
      <w:r>
        <w:rPr>
          <w:lang w:val="en-US" w:eastAsia="zh-CN"/>
        </w:rPr>
        <w:t>上安装</w:t>
      </w:r>
      <w:r>
        <w:rPr>
          <w:lang w:val="en-US" w:eastAsia="zh-CN"/>
        </w:rPr>
        <w:t>php</w:t>
      </w:r>
      <w:r>
        <w:rPr>
          <w:lang w:val="en-US" w:eastAsia="zh-CN"/>
        </w:rPr>
        <w:t>的链接</w:t>
      </w:r>
    </w:p>
    <w:p>
      <w:pPr>
        <w:pStyle w:val="Normal"/>
        <w:rPr/>
      </w:pPr>
      <w:hyperlink r:id="rId123">
        <w:r>
          <w:rPr>
            <w:rStyle w:val="Internet"/>
            <w:lang w:val="en-US" w:eastAsia="zh-CN"/>
          </w:rPr>
          <w:t>http://www.linuxidc.com/Linux/2016-02/128675.htm</w:t>
        </w:r>
      </w:hyperlink>
    </w:p>
    <w:p>
      <w:pPr>
        <w:pStyle w:val="Normal"/>
        <w:rPr>
          <w:lang w:val="en-US" w:eastAsia="zh-CN"/>
        </w:rPr>
      </w:pPr>
      <w:r>
        <w:rPr>
          <w:lang w:val="en-US" w:eastAsia="zh-CN"/>
        </w:rPr>
        <w:t>centos</w:t>
      </w:r>
      <w:r>
        <w:rPr>
          <w:lang w:val="en-US" w:eastAsia="zh-CN"/>
        </w:rPr>
        <w:t>上安装</w:t>
      </w:r>
      <w:r>
        <w:rPr>
          <w:lang w:val="en-US" w:eastAsia="zh-CN"/>
        </w:rPr>
        <w:t xml:space="preserve">mysql </w:t>
      </w:r>
      <w:r>
        <w:rPr>
          <w:lang w:val="en-US" w:eastAsia="zh-CN"/>
        </w:rPr>
        <w:t>的连接</w:t>
      </w:r>
    </w:p>
    <w:p>
      <w:pPr>
        <w:pStyle w:val="Normal"/>
        <w:rPr/>
      </w:pPr>
      <w:hyperlink r:id="rId124">
        <w:r>
          <w:rPr>
            <w:rStyle w:val="Internet"/>
            <w:lang w:val="en-US" w:eastAsia="zh-CN"/>
          </w:rPr>
          <w:t>http://www.jb51.net/article/83647.htm</w:t>
        </w:r>
      </w:hyperlink>
    </w:p>
    <w:p>
      <w:pPr>
        <w:pStyle w:val="Normal"/>
        <w:rPr>
          <w:lang w:val="en-US" w:eastAsia="zh-CN"/>
        </w:rPr>
      </w:pPr>
      <w:r>
        <w:rPr>
          <w:lang w:val="en-US" w:eastAsia="zh-CN"/>
        </w:rPr>
        <w:t>都是这种安装方法</w:t>
      </w:r>
    </w:p>
    <w:p>
      <w:pPr>
        <w:pStyle w:val="Normal"/>
        <w:rPr>
          <w:lang w:val="en-US" w:eastAsia="zh-CN"/>
        </w:rPr>
      </w:pPr>
      <w:r>
        <w:rPr>
          <w:lang w:val="en-US" w:eastAsia="zh-CN"/>
        </w:rPr>
      </w:r>
    </w:p>
    <w:p>
      <w:pPr>
        <w:pStyle w:val="Normal"/>
        <w:rPr>
          <w:lang w:val="en-US" w:eastAsia="zh-CN"/>
        </w:rPr>
      </w:pPr>
      <w:r>
        <w:rPr>
          <w:lang w:val="en-US" w:eastAsia="zh-CN"/>
        </w:rPr>
      </w:r>
    </w:p>
    <w:p>
      <w:pPr>
        <w:pStyle w:val="Normal"/>
        <w:rPr>
          <w:lang w:val="en-US" w:eastAsia="zh-CN"/>
        </w:rPr>
      </w:pPr>
      <w:r>
        <w:rPr>
          <w:lang w:val="en-US" w:eastAsia="zh-CN"/>
        </w:rPr>
        <w:t>闲的没事儿，在</w:t>
      </w:r>
      <w:r>
        <w:rPr>
          <w:lang w:val="en-US" w:eastAsia="zh-CN"/>
        </w:rPr>
        <w:t>Ubuntu</w:t>
      </w:r>
      <w:r>
        <w:rPr>
          <w:lang w:val="en-US" w:eastAsia="zh-CN"/>
        </w:rPr>
        <w:t>上安装了</w:t>
      </w:r>
      <w:r>
        <w:rPr>
          <w:lang w:val="en-US" w:eastAsia="zh-CN"/>
        </w:rPr>
        <w:t>apache</w:t>
      </w:r>
      <w:r>
        <w:rPr>
          <w:lang w:val="en-US" w:eastAsia="zh-CN"/>
        </w:rPr>
        <w:t>服务器，命令是</w:t>
      </w:r>
      <w:r>
        <w:rPr>
          <w:lang w:val="en-US" w:eastAsia="zh-CN"/>
        </w:rPr>
        <w:t>apt install apache2</w:t>
      </w:r>
      <w:r>
        <w:rPr>
          <w:lang w:val="en-US" w:eastAsia="zh-CN"/>
        </w:rPr>
        <w:t>，和</w:t>
      </w:r>
      <w:r>
        <w:rPr>
          <w:lang w:val="en-US" w:eastAsia="zh-CN"/>
        </w:rPr>
        <w:t>centos</w:t>
      </w:r>
      <w:r>
        <w:rPr>
          <w:lang w:val="en-US" w:eastAsia="zh-CN"/>
        </w:rPr>
        <w:t>不太一样，启动脚步也不一样，默认的是</w:t>
      </w:r>
      <w:r>
        <w:rPr>
          <w:lang w:val="en-US" w:eastAsia="zh-CN"/>
        </w:rPr>
        <w:t>apache2</w:t>
      </w:r>
      <w:r>
        <w:rPr>
          <w:lang w:val="en-US" w:eastAsia="zh-CN"/>
        </w:rPr>
        <w:t>，所以可以</w:t>
      </w:r>
      <w:r>
        <w:rPr>
          <w:lang w:val="en-US" w:eastAsia="zh-CN"/>
        </w:rPr>
        <w:t>service apache2</w:t>
      </w:r>
      <w:r>
        <w:rPr>
          <w:lang w:val="en-US" w:eastAsia="zh-CN"/>
        </w:rPr>
        <w:t>，</w:t>
      </w:r>
      <w:r>
        <w:rPr>
          <w:lang w:val="en-US" w:eastAsia="zh-CN"/>
        </w:rPr>
        <w:t>centos</w:t>
      </w:r>
      <w:r>
        <w:rPr>
          <w:lang w:val="en-US" w:eastAsia="zh-CN"/>
        </w:rPr>
        <w:t>下是</w:t>
      </w:r>
      <w:r>
        <w:rPr>
          <w:lang w:val="en-US" w:eastAsia="zh-CN"/>
        </w:rPr>
        <w:t>httpd</w:t>
      </w:r>
      <w:r>
        <w:rPr>
          <w:lang w:val="en-US" w:eastAsia="zh-CN"/>
        </w:rPr>
        <w:t>，日志文件是在</w:t>
      </w:r>
      <w:r>
        <w:rPr>
          <w:lang w:val="en-US" w:eastAsia="zh-CN"/>
        </w:rPr>
        <w:t>/var/log/apache2/</w:t>
      </w:r>
      <w:r>
        <w:rPr>
          <w:lang w:val="en-US" w:eastAsia="zh-CN"/>
        </w:rPr>
        <w:t>下，可以查看</w:t>
      </w:r>
      <w:r>
        <w:rPr>
          <w:lang w:val="en-US" w:eastAsia="zh-CN"/>
        </w:rPr>
        <w:t>access.log</w:t>
      </w:r>
      <w:r>
        <w:rPr>
          <w:lang w:val="en-US" w:eastAsia="zh-CN"/>
        </w:rPr>
        <w:t>，</w:t>
      </w:r>
    </w:p>
    <w:p>
      <w:pPr>
        <w:pStyle w:val="Normal"/>
        <w:rPr>
          <w:lang w:val="en-US" w:eastAsia="zh-CN"/>
        </w:rPr>
      </w:pPr>
      <w:r>
        <w:rPr>
          <w:lang w:val="en-US" w:eastAsia="zh-CN"/>
        </w:rPr>
        <w:t>还是用</w:t>
      </w:r>
      <w:r>
        <w:rPr>
          <w:lang w:val="en-US" w:eastAsia="zh-CN"/>
        </w:rPr>
        <w:t>Linux</w:t>
      </w:r>
      <w:r>
        <w:rPr>
          <w:lang w:val="en-US" w:eastAsia="zh-CN"/>
        </w:rPr>
        <w:t>真是的</w:t>
      </w:r>
      <w:r>
        <w:rPr>
          <w:lang w:val="en-US" w:eastAsia="zh-CN"/>
        </w:rPr>
        <w:t>ip</w:t>
      </w:r>
      <w:r>
        <w:rPr>
          <w:lang w:val="en-US" w:eastAsia="zh-CN"/>
        </w:rPr>
        <w:t>地址来访问，当然。</w:t>
      </w:r>
      <w:r>
        <w:rPr>
          <w:lang w:val="en-US" w:eastAsia="zh-CN"/>
        </w:rPr>
        <w:t>localhost</w:t>
      </w:r>
      <w:r>
        <w:rPr>
          <w:lang w:val="en-US" w:eastAsia="zh-CN"/>
        </w:rPr>
        <w:t>也是访问的，看了下日志，怎么本地访问的没有记录，奇怪，</w:t>
      </w:r>
      <w:r>
        <w:rPr>
          <w:lang w:val="en-US" w:eastAsia="zh-CN"/>
        </w:rPr>
        <w:t>elinks</w:t>
      </w:r>
      <w:r>
        <w:rPr>
          <w:lang w:val="en-US" w:eastAsia="zh-CN"/>
        </w:rPr>
        <w:t>访问的不算么？</w:t>
      </w:r>
      <w:r>
        <w:rPr>
          <w:lang w:val="en-US" w:eastAsia="zh-CN"/>
        </w:rPr>
        <w:t>localhost</w:t>
      </w:r>
      <w:r>
        <w:rPr>
          <w:lang w:val="en-US" w:eastAsia="zh-CN"/>
        </w:rPr>
        <w:t>也配置了，没有问题啊，进虚拟机用浏览器访问，再看，怎么还是没有，正欲放弃，忽然想到了，我实在</w:t>
      </w:r>
      <w:r>
        <w:rPr>
          <w:lang w:val="en-US" w:eastAsia="zh-CN"/>
        </w:rPr>
        <w:t>vim</w:t>
      </w:r>
      <w:r>
        <w:rPr>
          <w:lang w:val="en-US" w:eastAsia="zh-CN"/>
        </w:rPr>
        <w:t>里面查看的，只看到了第一页，默认是看到最后的访问记录，没有翻到最前面，往后面一翻，果然有记录，本地访问的也在，下次要注意了，其实用</w:t>
      </w:r>
      <w:r>
        <w:rPr>
          <w:lang w:val="en-US" w:eastAsia="zh-CN"/>
        </w:rPr>
        <w:t>wc -l</w:t>
      </w:r>
      <w:r>
        <w:rPr>
          <w:lang w:val="en-US" w:eastAsia="zh-CN"/>
        </w:rPr>
        <w:t>也是可以查询得到的，只是我粗心没有注意到罢了</w:t>
      </w:r>
    </w:p>
    <w:p>
      <w:pPr>
        <w:pStyle w:val="Normal"/>
        <w:rPr>
          <w:lang w:val="en-US" w:eastAsia="zh-CN"/>
        </w:rPr>
      </w:pPr>
      <w:r>
        <w:rPr>
          <w:lang w:val="en-US" w:eastAsia="zh-CN"/>
        </w:rPr>
        <w:t>这次学习</w:t>
      </w:r>
      <w:r>
        <w:rPr>
          <w:lang w:val="en-US" w:eastAsia="zh-CN"/>
        </w:rPr>
        <w:t>shell</w:t>
      </w:r>
      <w:r>
        <w:rPr>
          <w:lang w:val="en-US" w:eastAsia="zh-CN"/>
        </w:rPr>
        <w:t>，真是值得啊，对</w:t>
      </w:r>
      <w:r>
        <w:rPr>
          <w:lang w:val="en-US" w:eastAsia="zh-CN"/>
        </w:rPr>
        <w:t>Linux</w:t>
      </w:r>
      <w:r>
        <w:rPr>
          <w:lang w:val="en-US" w:eastAsia="zh-CN"/>
        </w:rPr>
        <w:t>的理解又多了一些，</w:t>
      </w:r>
      <w:r>
        <w:rPr>
          <w:lang w:val="en-US" w:eastAsia="zh-CN"/>
        </w:rPr>
        <w:t>Ubuntu</w:t>
      </w:r>
      <w:r>
        <w:rPr>
          <w:lang w:val="en-US" w:eastAsia="zh-CN"/>
        </w:rPr>
        <w:t>下的</w:t>
      </w:r>
      <w:r>
        <w:rPr>
          <w:lang w:val="en-US" w:eastAsia="zh-CN"/>
        </w:rPr>
        <w:t>networking</w:t>
      </w:r>
      <w:r>
        <w:rPr>
          <w:lang w:val="en-US" w:eastAsia="zh-CN"/>
        </w:rPr>
        <w:t>脚本好像没有配置</w:t>
      </w:r>
      <w:r>
        <w:rPr>
          <w:lang w:val="en-US" w:eastAsia="zh-CN"/>
        </w:rPr>
        <w:t>chkconfig</w:t>
      </w:r>
      <w:r>
        <w:rPr>
          <w:lang w:val="en-US" w:eastAsia="zh-CN"/>
        </w:rPr>
        <w:t>，我操，在</w:t>
      </w:r>
      <w:r>
        <w:rPr>
          <w:lang w:val="en-US" w:eastAsia="zh-CN"/>
        </w:rPr>
        <w:t>Ubuntu</w:t>
      </w:r>
      <w:r>
        <w:rPr>
          <w:lang w:val="en-US" w:eastAsia="zh-CN"/>
        </w:rPr>
        <w:t>下尝试</w:t>
      </w:r>
      <w:r>
        <w:rPr>
          <w:lang w:val="en-US" w:eastAsia="zh-CN"/>
        </w:rPr>
        <w:t>chkconfig --list networking</w:t>
      </w:r>
      <w:r>
        <w:rPr>
          <w:lang w:val="en-US" w:eastAsia="zh-CN"/>
        </w:rPr>
        <w:t>直接报错没有这个</w:t>
      </w:r>
      <w:r>
        <w:rPr>
          <w:lang w:val="en-US" w:eastAsia="zh-CN"/>
        </w:rPr>
        <w:t>command</w:t>
      </w:r>
      <w:r>
        <w:rPr>
          <w:lang w:val="en-US" w:eastAsia="zh-CN"/>
        </w:rPr>
        <w:t>，牛逼了，上网一查，</w:t>
      </w:r>
      <w:r>
        <w:rPr>
          <w:lang w:val="en-US" w:eastAsia="zh-CN"/>
        </w:rPr>
        <w:t>chkconfig</w:t>
      </w:r>
      <w:r>
        <w:rPr>
          <w:lang w:val="en-US" w:eastAsia="zh-CN"/>
        </w:rPr>
        <w:t>是</w:t>
      </w:r>
      <w:r>
        <w:rPr>
          <w:lang w:val="en-US" w:eastAsia="zh-CN"/>
        </w:rPr>
        <w:t>redhat</w:t>
      </w:r>
      <w:r>
        <w:rPr>
          <w:lang w:val="en-US" w:eastAsia="zh-CN"/>
        </w:rPr>
        <w:t>特有的命令</w:t>
      </w:r>
      <w:r>
        <w:rPr>
          <w:lang w:val="en-US" w:eastAsia="zh-CN"/>
        </w:rPr>
        <w:t>debian</w:t>
      </w:r>
      <w:r>
        <w:rPr>
          <w:lang w:val="en-US" w:eastAsia="zh-CN"/>
        </w:rPr>
        <w:t>的</w:t>
      </w:r>
      <w:r>
        <w:rPr>
          <w:lang w:val="en-US" w:eastAsia="zh-CN"/>
        </w:rPr>
        <w:t>Ubuntu</w:t>
      </w:r>
      <w:r>
        <w:rPr>
          <w:lang w:val="en-US" w:eastAsia="zh-CN"/>
        </w:rPr>
        <w:t>是没有的，难怪脚本里面没有配置，多问几个为什么还是有好处的</w:t>
      </w:r>
    </w:p>
    <w:p>
      <w:pPr>
        <w:pStyle w:val="Normal"/>
        <w:rPr>
          <w:lang w:val="en-US" w:eastAsia="zh-CN"/>
        </w:rPr>
      </w:pPr>
      <w:r>
        <w:rPr/>
        <w:drawing>
          <wp:inline distT="0" distB="15875" distL="0" distR="15875">
            <wp:extent cx="3660775" cy="3394075"/>
            <wp:effectExtent l="0" t="0" r="0" b="0"/>
            <wp:docPr id="100" name="图像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像48" descr=""/>
                    <pic:cNvPicPr>
                      <a:picLocks noChangeAspect="1" noChangeArrowheads="1"/>
                    </pic:cNvPicPr>
                  </pic:nvPicPr>
                  <pic:blipFill>
                    <a:blip r:embed="rId125"/>
                    <a:stretch>
                      <a:fillRect/>
                    </a:stretch>
                  </pic:blipFill>
                  <pic:spPr bwMode="auto">
                    <a:xfrm>
                      <a:off x="0" y="0"/>
                      <a:ext cx="3660775" cy="3394075"/>
                    </a:xfrm>
                    <a:prstGeom prst="rect">
                      <a:avLst/>
                    </a:prstGeom>
                  </pic:spPr>
                </pic:pic>
              </a:graphicData>
            </a:graphic>
          </wp:inline>
        </w:drawing>
      </w:r>
    </w:p>
    <w:p>
      <w:pPr>
        <w:pStyle w:val="Normal"/>
        <w:rPr>
          <w:lang w:val="en-US" w:eastAsia="zh-CN"/>
        </w:rPr>
      </w:pPr>
      <w:r>
        <w:rPr>
          <w:lang w:val="en-US" w:eastAsia="zh-CN"/>
        </w:rPr>
        <w:t>Ubuntu</w:t>
      </w:r>
      <w:r>
        <w:rPr>
          <w:lang w:val="en-US" w:eastAsia="zh-CN"/>
        </w:rPr>
        <w:t>默认没有安装</w:t>
      </w:r>
      <w:r>
        <w:rPr>
          <w:lang w:val="en-US" w:eastAsia="zh-CN"/>
        </w:rPr>
        <w:t>Java</w:t>
      </w:r>
      <w:r>
        <w:rPr>
          <w:lang w:val="en-US" w:eastAsia="zh-CN"/>
        </w:rPr>
        <w:t>，但是</w:t>
      </w:r>
      <w:r>
        <w:rPr>
          <w:lang w:val="en-US" w:eastAsia="zh-CN"/>
        </w:rPr>
        <w:t>centos</w:t>
      </w:r>
      <w:r>
        <w:rPr>
          <w:lang w:val="en-US" w:eastAsia="zh-CN"/>
        </w:rPr>
        <w:t>有安装，</w:t>
      </w:r>
      <w:r>
        <w:rPr>
          <w:lang w:val="en-US" w:eastAsia="zh-CN"/>
        </w:rPr>
        <w:t>Ubuntu</w:t>
      </w:r>
      <w:r>
        <w:rPr>
          <w:lang w:val="en-US" w:eastAsia="zh-CN"/>
        </w:rPr>
        <w:t>的</w:t>
      </w:r>
      <w:r>
        <w:rPr>
          <w:lang w:val="en-US" w:eastAsia="zh-CN"/>
        </w:rPr>
        <w:t>Python</w:t>
      </w:r>
      <w:r>
        <w:rPr>
          <w:lang w:val="en-US" w:eastAsia="zh-CN"/>
        </w:rPr>
        <w:t>更加的丰富</w:t>
      </w:r>
    </w:p>
    <w:p>
      <w:pPr>
        <w:pStyle w:val="Normal"/>
        <w:rPr>
          <w:lang w:val="en-US" w:eastAsia="zh-CN"/>
        </w:rPr>
      </w:pPr>
      <w:r>
        <w:rPr>
          <w:lang w:val="en-US" w:eastAsia="zh-CN"/>
        </w:rPr>
        <w:t>我今天再次折腾这个</w:t>
      </w:r>
      <w:r>
        <w:rPr>
          <w:lang w:val="en-US" w:eastAsia="zh-CN"/>
        </w:rPr>
        <w:t>Ubuntu</w:t>
      </w:r>
      <w:r>
        <w:rPr>
          <w:lang w:val="en-US" w:eastAsia="zh-CN"/>
        </w:rPr>
        <w:t>，是想跟着视频操作</w:t>
      </w:r>
      <w:r>
        <w:rPr>
          <w:lang w:val="en-US" w:eastAsia="zh-CN"/>
        </w:rPr>
        <w:t>c</w:t>
      </w:r>
      <w:r>
        <w:rPr>
          <w:lang w:val="en-US" w:eastAsia="zh-CN"/>
        </w:rPr>
        <w:t>语言的东西，感觉</w:t>
      </w:r>
      <w:r>
        <w:rPr>
          <w:lang w:val="en-US" w:eastAsia="zh-CN"/>
        </w:rPr>
        <w:t>unbuntu</w:t>
      </w:r>
      <w:r>
        <w:rPr>
          <w:lang w:val="en-US" w:eastAsia="zh-CN"/>
        </w:rPr>
        <w:t>下的编译器可能和</w:t>
      </w:r>
      <w:r>
        <w:rPr>
          <w:lang w:val="en-US" w:eastAsia="zh-CN"/>
        </w:rPr>
        <w:t>centos</w:t>
      </w:r>
      <w:r>
        <w:rPr>
          <w:lang w:val="en-US" w:eastAsia="zh-CN"/>
        </w:rPr>
        <w:t>有不同，关键我的</w:t>
      </w:r>
      <w:r>
        <w:rPr>
          <w:lang w:val="en-US" w:eastAsia="zh-CN"/>
        </w:rPr>
        <w:t>centos</w:t>
      </w:r>
      <w:r>
        <w:rPr>
          <w:lang w:val="en-US" w:eastAsia="zh-CN"/>
        </w:rPr>
        <w:t>也比较老了</w:t>
      </w:r>
    </w:p>
    <w:p>
      <w:pPr>
        <w:pStyle w:val="Normal"/>
        <w:rPr>
          <w:lang w:val="en-US" w:eastAsia="zh-CN"/>
        </w:rPr>
      </w:pPr>
      <w:r>
        <w:rPr>
          <w:lang w:val="en-US" w:eastAsia="zh-CN"/>
        </w:rPr>
        <w:t>Ubuntu</w:t>
      </w:r>
      <w:r>
        <w:rPr>
          <w:lang w:val="en-US" w:eastAsia="zh-CN"/>
        </w:rPr>
        <w:t>，</w:t>
      </w:r>
      <w:r>
        <w:rPr>
          <w:lang w:val="en-US" w:eastAsia="zh-CN"/>
        </w:rPr>
        <w:t>centos</w:t>
      </w:r>
      <w:r>
        <w:rPr>
          <w:lang w:val="en-US" w:eastAsia="zh-CN"/>
        </w:rPr>
        <w:t>各有各的好处，</w:t>
      </w:r>
      <w:r>
        <w:rPr>
          <w:lang w:val="en-US" w:eastAsia="zh-CN"/>
        </w:rPr>
        <w:t>Ubuntu</w:t>
      </w:r>
      <w:r>
        <w:rPr>
          <w:lang w:val="en-US" w:eastAsia="zh-CN"/>
        </w:rPr>
        <w:t>安装增强功能很方便，</w:t>
      </w:r>
      <w:r>
        <w:rPr>
          <w:lang w:val="en-US" w:eastAsia="zh-CN"/>
        </w:rPr>
        <w:t>centos</w:t>
      </w:r>
      <w:r>
        <w:rPr>
          <w:lang w:val="en-US" w:eastAsia="zh-CN"/>
        </w:rPr>
        <w:t>就是麻烦许多，但是配置网络</w:t>
      </w:r>
      <w:r>
        <w:rPr>
          <w:lang w:val="en-US" w:eastAsia="zh-CN"/>
        </w:rPr>
        <w:t>centos</w:t>
      </w:r>
      <w:r>
        <w:rPr>
          <w:lang w:val="en-US" w:eastAsia="zh-CN"/>
        </w:rPr>
        <w:t>更加的方便，不会有</w:t>
      </w:r>
      <w:r>
        <w:rPr>
          <w:lang w:val="en-US" w:eastAsia="zh-CN"/>
        </w:rPr>
        <w:t>ssh</w:t>
      </w:r>
      <w:r>
        <w:rPr>
          <w:lang w:val="en-US" w:eastAsia="zh-CN"/>
        </w:rPr>
        <w:t>的问题</w:t>
      </w:r>
    </w:p>
    <w:p>
      <w:pPr>
        <w:pStyle w:val="Normal"/>
        <w:rPr>
          <w:lang w:val="en-US" w:eastAsia="zh-CN"/>
        </w:rPr>
      </w:pPr>
      <w:r>
        <w:rPr>
          <w:lang w:val="en-US" w:eastAsia="zh-CN"/>
        </w:rPr>
        <w:t>现在这台</w:t>
      </w:r>
      <w:r>
        <w:rPr>
          <w:lang w:val="en-US" w:eastAsia="zh-CN"/>
        </w:rPr>
        <w:t>Ubuntu</w:t>
      </w:r>
      <w:r>
        <w:rPr>
          <w:lang w:val="en-US" w:eastAsia="zh-CN"/>
        </w:rPr>
        <w:t>上网也没有任何问题了</w:t>
      </w:r>
    </w:p>
    <w:p>
      <w:pPr>
        <w:pStyle w:val="Normal"/>
        <w:rPr>
          <w:lang w:val="en-US" w:eastAsia="zh-CN"/>
        </w:rPr>
      </w:pPr>
      <w:r>
        <w:rPr>
          <w:lang w:val="en-US" w:eastAsia="zh-CN"/>
        </w:rPr>
        <w:t>还有</w:t>
      </w:r>
      <w:r>
        <w:rPr>
          <w:lang w:val="en-US" w:eastAsia="zh-CN"/>
        </w:rPr>
        <w:t>Ubuntu</w:t>
      </w:r>
      <w:r>
        <w:rPr>
          <w:lang w:val="en-US" w:eastAsia="zh-CN"/>
        </w:rPr>
        <w:t>启动网络服务用的是</w:t>
      </w:r>
      <w:r>
        <w:rPr>
          <w:lang w:val="en-US" w:eastAsia="zh-CN"/>
        </w:rPr>
        <w:t xml:space="preserve">/etc/init.d/networking restart </w:t>
      </w:r>
      <w:r>
        <w:rPr>
          <w:lang w:val="en-US" w:eastAsia="zh-CN"/>
        </w:rPr>
        <w:t>这个命令，它的脚本是</w:t>
      </w:r>
      <w:r>
        <w:rPr>
          <w:lang w:val="en-US" w:eastAsia="zh-CN"/>
        </w:rPr>
        <w:t>networking,</w:t>
      </w:r>
      <w:r>
        <w:rPr>
          <w:lang w:val="en-US" w:eastAsia="zh-CN"/>
        </w:rPr>
        <w:t>也没有</w:t>
      </w:r>
      <w:r>
        <w:rPr>
          <w:lang w:val="en-US" w:eastAsia="zh-CN"/>
        </w:rPr>
        <w:t>service network start/restart</w:t>
      </w:r>
      <w:r>
        <w:rPr>
          <w:lang w:val="en-US" w:eastAsia="zh-CN"/>
        </w:rPr>
        <w:t>这样，</w:t>
      </w:r>
    </w:p>
    <w:p>
      <w:pPr>
        <w:pStyle w:val="Normal"/>
        <w:rPr>
          <w:lang w:val="en-US" w:eastAsia="zh-CN"/>
        </w:rPr>
      </w:pPr>
      <w:r>
        <w:rPr>
          <w:lang w:val="en-US" w:eastAsia="zh-CN"/>
        </w:rPr>
        <w:t>但是</w:t>
      </w:r>
      <w:r>
        <w:rPr>
          <w:lang w:val="en-US" w:eastAsia="zh-CN"/>
        </w:rPr>
        <w:t>centos</w:t>
      </w:r>
      <w:r>
        <w:rPr>
          <w:lang w:val="en-US" w:eastAsia="zh-CN"/>
        </w:rPr>
        <w:t>都有，更加方便一点儿</w:t>
      </w:r>
      <w:r>
        <w:rPr>
          <w:lang w:val="en-US" w:eastAsia="zh-CN"/>
        </w:rPr>
        <w:t>(</w:t>
      </w:r>
      <w:r>
        <w:rPr>
          <w:lang w:val="en-US" w:eastAsia="zh-CN"/>
        </w:rPr>
        <w:t>操，我怎么这么蠢啊，</w:t>
      </w:r>
      <w:r>
        <w:rPr>
          <w:lang w:val="en-US" w:eastAsia="zh-CN"/>
        </w:rPr>
        <w:t>networking</w:t>
      </w:r>
      <w:r>
        <w:rPr>
          <w:lang w:val="en-US" w:eastAsia="zh-CN"/>
        </w:rPr>
        <w:t>，</w:t>
      </w:r>
      <w:r>
        <w:rPr>
          <w:lang w:val="en-US" w:eastAsia="zh-CN"/>
        </w:rPr>
        <w:t>network</w:t>
      </w:r>
      <w:r>
        <w:rPr>
          <w:lang w:val="en-US" w:eastAsia="zh-CN"/>
        </w:rPr>
        <w:t>都是脚本啊，都是放在</w:t>
      </w:r>
      <w:r>
        <w:rPr>
          <w:lang w:val="en-US" w:eastAsia="zh-CN"/>
        </w:rPr>
        <w:t>init.d</w:t>
      </w:r>
      <w:r>
        <w:rPr>
          <w:lang w:val="en-US" w:eastAsia="zh-CN"/>
        </w:rPr>
        <w:t>目录下的，没有</w:t>
      </w:r>
      <w:r>
        <w:rPr>
          <w:lang w:val="en-US" w:eastAsia="zh-CN"/>
        </w:rPr>
        <w:t>service network ,</w:t>
      </w:r>
      <w:r>
        <w:rPr>
          <w:lang w:val="en-US" w:eastAsia="zh-CN"/>
        </w:rPr>
        <w:t>但是有</w:t>
      </w:r>
      <w:r>
        <w:rPr>
          <w:lang w:val="en-US" w:eastAsia="zh-CN"/>
        </w:rPr>
        <w:t xml:space="preserve">service networking </w:t>
      </w:r>
      <w:r>
        <w:rPr>
          <w:lang w:val="en-US" w:eastAsia="zh-CN"/>
        </w:rPr>
        <w:t>啊，只是换了个名字而已，笨死了啊，还是可以查看各种状态的</w:t>
      </w:r>
      <w:r>
        <w:rPr>
          <w:lang w:val="en-US" w:eastAsia="zh-CN"/>
        </w:rPr>
        <w:t>)</w:t>
      </w:r>
    </w:p>
    <w:p>
      <w:pPr>
        <w:pStyle w:val="Normal"/>
        <w:rPr>
          <w:lang w:val="en-US" w:eastAsia="zh-CN"/>
        </w:rPr>
      </w:pPr>
      <w:r>
        <w:rPr>
          <w:lang w:val="en-US" w:eastAsia="zh-CN"/>
        </w:rPr>
        <w:t>但是安装软件包，</w:t>
      </w:r>
      <w:r>
        <w:rPr>
          <w:lang w:val="en-US" w:eastAsia="zh-CN"/>
        </w:rPr>
        <w:t>Ubuntu</w:t>
      </w:r>
      <w:r>
        <w:rPr>
          <w:lang w:val="en-US" w:eastAsia="zh-CN"/>
        </w:rPr>
        <w:t>的只能提示做的更加的好</w:t>
      </w:r>
    </w:p>
    <w:p>
      <w:pPr>
        <w:pStyle w:val="Normal"/>
        <w:rPr>
          <w:lang w:val="en-US" w:eastAsia="zh-CN"/>
        </w:rPr>
      </w:pPr>
      <w:r>
        <w:rPr>
          <w:lang w:val="en-US" w:eastAsia="zh-CN"/>
        </w:rPr>
        <w:t>但是</w:t>
      </w:r>
      <w:r>
        <w:rPr>
          <w:lang w:val="en-US" w:eastAsia="zh-CN"/>
        </w:rPr>
        <w:t>service sshd start/restart</w:t>
      </w:r>
      <w:r>
        <w:rPr>
          <w:lang w:val="en-US" w:eastAsia="zh-CN"/>
        </w:rPr>
        <w:t>都是有的，可见</w:t>
      </w:r>
      <w:r>
        <w:rPr>
          <w:lang w:val="en-US" w:eastAsia="zh-CN"/>
        </w:rPr>
        <w:t>Ubuntu</w:t>
      </w:r>
      <w:r>
        <w:rPr>
          <w:lang w:val="en-US" w:eastAsia="zh-CN"/>
        </w:rPr>
        <w:t>，</w:t>
      </w:r>
      <w:r>
        <w:rPr>
          <w:lang w:val="en-US" w:eastAsia="zh-CN"/>
        </w:rPr>
        <w:t>centos</w:t>
      </w:r>
      <w:r>
        <w:rPr>
          <w:lang w:val="en-US" w:eastAsia="zh-CN"/>
        </w:rPr>
        <w:t>安装的网卡服务不一样，但是像</w:t>
      </w:r>
      <w:r>
        <w:rPr>
          <w:lang w:val="en-US" w:eastAsia="zh-CN"/>
        </w:rPr>
        <w:t>sshd ,httpd</w:t>
      </w:r>
      <w:r>
        <w:rPr>
          <w:lang w:val="en-US" w:eastAsia="zh-CN"/>
        </w:rPr>
        <w:t>这些服务都是公用的，应该启动脚本都是一样的才对，牛逼</w:t>
      </w:r>
    </w:p>
    <w:p>
      <w:pPr>
        <w:pStyle w:val="Normal"/>
        <w:rPr>
          <w:lang w:val="en-US" w:eastAsia="zh-CN"/>
        </w:rPr>
      </w:pPr>
      <w:r>
        <w:rPr>
          <w:lang w:val="en-US" w:eastAsia="zh-CN"/>
        </w:rPr>
        <w:t>Ubuntu</w:t>
      </w:r>
      <w:r>
        <w:rPr>
          <w:lang w:val="en-US" w:eastAsia="zh-CN"/>
        </w:rPr>
        <w:t>的网卡配置方式</w:t>
      </w:r>
    </w:p>
    <w:p>
      <w:pPr>
        <w:pStyle w:val="Normal"/>
        <w:rPr/>
      </w:pPr>
      <w:r>
        <w:rPr/>
        <w:drawing>
          <wp:inline distT="0" distB="3810" distL="0" distR="6985">
            <wp:extent cx="5269865" cy="2034540"/>
            <wp:effectExtent l="0" t="0" r="0" b="0"/>
            <wp:docPr id="101" name="图像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像49" descr=""/>
                    <pic:cNvPicPr>
                      <a:picLocks noChangeAspect="1" noChangeArrowheads="1"/>
                    </pic:cNvPicPr>
                  </pic:nvPicPr>
                  <pic:blipFill>
                    <a:blip r:embed="rId126"/>
                    <a:stretch>
                      <a:fillRect/>
                    </a:stretch>
                  </pic:blipFill>
                  <pic:spPr bwMode="auto">
                    <a:xfrm>
                      <a:off x="0" y="0"/>
                      <a:ext cx="5269865" cy="2034540"/>
                    </a:xfrm>
                    <a:prstGeom prst="rect">
                      <a:avLst/>
                    </a:prstGeom>
                  </pic:spPr>
                </pic:pic>
              </a:graphicData>
            </a:graphic>
          </wp:inline>
        </w:drawing>
      </w:r>
    </w:p>
    <w:p>
      <w:pPr>
        <w:pStyle w:val="Normal"/>
        <w:rPr/>
      </w:pPr>
      <w:r>
        <w:rPr/>
        <w:drawing>
          <wp:inline distT="0" distB="3175" distL="0" distR="8255">
            <wp:extent cx="5268595" cy="1196975"/>
            <wp:effectExtent l="0" t="0" r="0" b="0"/>
            <wp:docPr id="102" name="图像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像50" descr=""/>
                    <pic:cNvPicPr>
                      <a:picLocks noChangeAspect="1" noChangeArrowheads="1"/>
                    </pic:cNvPicPr>
                  </pic:nvPicPr>
                  <pic:blipFill>
                    <a:blip r:embed="rId127"/>
                    <a:stretch>
                      <a:fillRect/>
                    </a:stretch>
                  </pic:blipFill>
                  <pic:spPr bwMode="auto">
                    <a:xfrm>
                      <a:off x="0" y="0"/>
                      <a:ext cx="5268595" cy="1196975"/>
                    </a:xfrm>
                    <a:prstGeom prst="rect">
                      <a:avLst/>
                    </a:prstGeom>
                  </pic:spPr>
                </pic:pic>
              </a:graphicData>
            </a:graphic>
          </wp:inline>
        </w:drawing>
      </w:r>
    </w:p>
    <w:p>
      <w:pPr>
        <w:pStyle w:val="Normal"/>
        <w:rPr>
          <w:rFonts w:eastAsia="" w:eastAsiaTheme="minorEastAsia"/>
          <w:lang w:val="en-US" w:eastAsia="zh-CN"/>
        </w:rPr>
      </w:pPr>
      <w:r>
        <w:rPr>
          <w:lang w:eastAsia="zh-CN"/>
        </w:rPr>
        <w:t>这个网络配置问题一解决，相当于我的</w:t>
      </w:r>
      <w:r>
        <w:rPr>
          <w:lang w:val="en-US" w:eastAsia="zh-CN"/>
        </w:rPr>
        <w:t>Ubuntu</w:t>
      </w:r>
      <w:r>
        <w:rPr>
          <w:lang w:val="en-US" w:eastAsia="zh-CN"/>
        </w:rPr>
        <w:t>获得了新生啊，爽</w:t>
      </w:r>
    </w:p>
    <w:p>
      <w:pPr>
        <w:pStyle w:val="Normal"/>
        <w:rPr>
          <w:lang w:val="en-US" w:eastAsia="zh-CN"/>
        </w:rPr>
      </w:pPr>
      <w:r>
        <w:rPr>
          <w:lang w:val="en-US" w:eastAsia="zh-CN"/>
        </w:rPr>
        <w:t>总结一下</w:t>
      </w:r>
      <w:r>
        <w:rPr>
          <w:lang w:val="en-US" w:eastAsia="zh-CN"/>
        </w:rPr>
        <w:t>Ubuntu</w:t>
      </w:r>
      <w:r>
        <w:rPr>
          <w:lang w:val="en-US" w:eastAsia="zh-CN"/>
        </w:rPr>
        <w:t>和</w:t>
      </w:r>
      <w:r>
        <w:rPr>
          <w:lang w:val="en-US" w:eastAsia="zh-CN"/>
        </w:rPr>
        <w:t>centos</w:t>
      </w:r>
      <w:r>
        <w:rPr>
          <w:lang w:val="en-US" w:eastAsia="zh-CN"/>
        </w:rPr>
        <w:t>还是很多区别的，</w:t>
      </w:r>
      <w:r>
        <w:rPr>
          <w:lang w:val="en-US" w:eastAsia="zh-CN"/>
        </w:rPr>
        <w:t>centos</w:t>
      </w:r>
      <w:r>
        <w:rPr>
          <w:lang w:val="en-US" w:eastAsia="zh-CN"/>
        </w:rPr>
        <w:t>配置网络直接在</w:t>
      </w:r>
      <w:r>
        <w:rPr>
          <w:lang w:val="en-US" w:eastAsia="zh-CN"/>
        </w:rPr>
        <w:t>ifcfg-eth0</w:t>
      </w:r>
      <w:r>
        <w:rPr>
          <w:lang w:val="en-US" w:eastAsia="zh-CN"/>
        </w:rPr>
        <w:t>配置就</w:t>
      </w:r>
      <w:r>
        <w:rPr>
          <w:lang w:val="en-US" w:eastAsia="zh-CN"/>
        </w:rPr>
        <w:t>ok</w:t>
      </w:r>
      <w:r>
        <w:rPr>
          <w:lang w:val="en-US" w:eastAsia="zh-CN"/>
        </w:rPr>
        <w:t>了，</w:t>
      </w:r>
      <w:r>
        <w:rPr>
          <w:lang w:val="en-US" w:eastAsia="zh-CN"/>
        </w:rPr>
        <w:t>ip,dns</w:t>
      </w:r>
      <w:r>
        <w:rPr>
          <w:lang w:val="en-US" w:eastAsia="zh-CN"/>
        </w:rPr>
        <w:t>都在一起配置，但是</w:t>
      </w:r>
      <w:r>
        <w:rPr>
          <w:lang w:val="en-US" w:eastAsia="zh-CN"/>
        </w:rPr>
        <w:t>Ubuntu</w:t>
      </w:r>
      <w:r>
        <w:rPr>
          <w:lang w:val="en-US" w:eastAsia="zh-CN"/>
        </w:rPr>
        <w:t>的</w:t>
      </w:r>
      <w:r>
        <w:rPr>
          <w:lang w:val="en-US" w:eastAsia="zh-CN"/>
        </w:rPr>
        <w:t>dns</w:t>
      </w:r>
      <w:r>
        <w:rPr>
          <w:lang w:val="en-US" w:eastAsia="zh-CN"/>
        </w:rPr>
        <w:t>需要去</w:t>
      </w:r>
      <w:r>
        <w:rPr>
          <w:lang w:val="en-US" w:eastAsia="zh-CN"/>
        </w:rPr>
        <w:t>/etc/resolv.conf</w:t>
      </w:r>
      <w:r>
        <w:rPr>
          <w:lang w:val="en-US" w:eastAsia="zh-CN"/>
        </w:rPr>
        <w:t>这个文件里面用</w:t>
      </w:r>
      <w:r>
        <w:rPr>
          <w:lang w:val="en-US" w:eastAsia="zh-CN"/>
        </w:rPr>
        <w:t>nameserver 192.168.0.1</w:t>
      </w:r>
      <w:r>
        <w:rPr>
          <w:lang w:val="en-US" w:eastAsia="zh-CN"/>
        </w:rPr>
        <w:t>这种方式配置，分开的，</w:t>
      </w:r>
      <w:r>
        <w:rPr>
          <w:lang w:val="en-US" w:eastAsia="zh-CN"/>
        </w:rPr>
        <w:t>ip</w:t>
      </w:r>
      <w:r>
        <w:rPr>
          <w:lang w:val="en-US" w:eastAsia="zh-CN"/>
        </w:rPr>
        <w:t>等等则是在</w:t>
      </w:r>
      <w:r>
        <w:rPr>
          <w:lang w:val="en-US" w:eastAsia="zh-CN"/>
        </w:rPr>
        <w:t>/etc/network/interfaces</w:t>
      </w:r>
      <w:r>
        <w:rPr>
          <w:lang w:val="en-US" w:eastAsia="zh-CN"/>
        </w:rPr>
        <w:t>这个文件里面配置，但是发现一个小问题，每次重启之后这个</w:t>
      </w:r>
      <w:r>
        <w:rPr>
          <w:lang w:val="en-US" w:eastAsia="zh-CN"/>
        </w:rPr>
        <w:t>resolv.conf</w:t>
      </w:r>
      <w:r>
        <w:rPr>
          <w:lang w:val="en-US" w:eastAsia="zh-CN"/>
        </w:rPr>
        <w:t>文件会被还原。。。所以我把这个文件的权限改成最大了，这个文件必须设置要不然上不了外网，</w:t>
      </w:r>
    </w:p>
    <w:p>
      <w:pPr>
        <w:pStyle w:val="Normal"/>
        <w:rPr>
          <w:lang w:val="en-US" w:eastAsia="zh-CN"/>
        </w:rPr>
      </w:pPr>
      <w:r>
        <w:rPr>
          <w:lang w:val="en-US" w:eastAsia="zh-CN"/>
        </w:rPr>
        <w:t>Ubuntu</w:t>
      </w:r>
      <w:r>
        <w:rPr>
          <w:lang w:val="en-US" w:eastAsia="zh-CN"/>
        </w:rPr>
        <w:t>和</w:t>
      </w:r>
      <w:r>
        <w:rPr>
          <w:lang w:val="en-US" w:eastAsia="zh-CN"/>
        </w:rPr>
        <w:t>centos</w:t>
      </w:r>
      <w:r>
        <w:rPr>
          <w:lang w:val="en-US" w:eastAsia="zh-CN"/>
        </w:rPr>
        <w:t>的文件目录也是有不小的区别的，</w:t>
      </w:r>
      <w:r>
        <w:rPr>
          <w:lang w:val="en-US" w:eastAsia="zh-CN"/>
        </w:rPr>
        <w:t>/etc/resolv.conf</w:t>
      </w:r>
      <w:r>
        <w:rPr>
          <w:lang w:val="en-US" w:eastAsia="zh-CN"/>
        </w:rPr>
        <w:t>这个文件还只是一个</w:t>
      </w:r>
      <w:r>
        <w:rPr>
          <w:lang w:val="en-US" w:eastAsia="zh-CN"/>
        </w:rPr>
        <w:t>link</w:t>
      </w:r>
      <w:r>
        <w:rPr>
          <w:lang w:val="en-US" w:eastAsia="zh-CN"/>
        </w:rPr>
        <w:t>真正的文件在／ｒｕｎ／ｒｅｓｏｌｖｃｏｎ／这个目录下，牛逼</w:t>
      </w:r>
    </w:p>
    <w:p>
      <w:pPr>
        <w:pStyle w:val="Normal"/>
        <w:rPr>
          <w:lang w:val="en-US" w:eastAsia="zh-CN"/>
        </w:rPr>
      </w:pPr>
      <w:r>
        <w:rPr>
          <w:lang w:val="en-US" w:eastAsia="zh-CN"/>
        </w:rPr>
        <w:t>而且这个新的Ｕｂｕｎｔｕ怎么无法用ｒｏｏｔ登录ＸＳｈｅｌｌ，只能以ｆｅｉｈｏｎｇ这个用户登录，哦，想起来了，是要更改ｓｓｈ下的某个配置文件，之前配置ｈａｄｏｏｐ的时候就碰见过这个问题，，牛逼了</w:t>
      </w:r>
    </w:p>
    <w:p>
      <w:pPr>
        <w:pStyle w:val="Normal"/>
        <w:rPr>
          <w:lang w:val="en-US" w:eastAsia="zh-CN"/>
        </w:rPr>
      </w:pPr>
      <w:r>
        <w:rPr>
          <w:lang w:val="en-US" w:eastAsia="zh-CN"/>
        </w:rPr>
      </w:r>
    </w:p>
    <w:p>
      <w:pPr>
        <w:pStyle w:val="Normal"/>
        <w:rPr>
          <w:lang w:val="en-US" w:eastAsia="zh-CN"/>
        </w:rPr>
      </w:pPr>
      <w:r>
        <w:rPr>
          <w:lang w:val="en-US" w:eastAsia="zh-CN"/>
        </w:rPr>
        <w:t>把网卡名给改成</w:t>
      </w:r>
      <w:r>
        <w:rPr>
          <w:lang w:val="en-US" w:eastAsia="zh-CN"/>
        </w:rPr>
        <w:t>eth0</w:t>
      </w:r>
      <w:r>
        <w:rPr>
          <w:lang w:val="en-US" w:eastAsia="zh-CN"/>
        </w:rPr>
        <w:t>配置</w:t>
      </w:r>
      <w:r>
        <w:rPr>
          <w:lang w:val="en-US" w:eastAsia="zh-CN"/>
        </w:rPr>
        <w:t>/etc/network/interfaces0</w:t>
      </w:r>
      <w:r>
        <w:rPr>
          <w:lang w:val="en-US" w:eastAsia="zh-CN"/>
        </w:rPr>
        <w:t>这个文件终于可以起作用了</w:t>
      </w:r>
    </w:p>
    <w:p>
      <w:pPr>
        <w:pStyle w:val="Normal"/>
        <w:rPr>
          <w:lang w:val="en-US" w:eastAsia="zh-CN"/>
        </w:rPr>
      </w:pPr>
      <w:r>
        <w:rPr>
          <w:lang w:val="en-US" w:eastAsia="zh-CN"/>
        </w:rPr>
        <w:t>牛逼的帖子，更改</w:t>
      </w:r>
      <w:r>
        <w:rPr>
          <w:lang w:val="en-US" w:eastAsia="zh-CN"/>
        </w:rPr>
        <w:t>Ubuntu16.0</w:t>
      </w:r>
      <w:r>
        <w:rPr>
          <w:lang w:val="en-US" w:eastAsia="zh-CN"/>
        </w:rPr>
        <w:t>下的网卡名，这样</w:t>
      </w:r>
      <w:r>
        <w:rPr>
          <w:lang w:val="en-US" w:eastAsia="zh-CN"/>
        </w:rPr>
        <w:t>ip</w:t>
      </w:r>
      <w:r>
        <w:rPr>
          <w:lang w:val="en-US" w:eastAsia="zh-CN"/>
        </w:rPr>
        <w:t>名也可以更改了，亲测可用，之前用过，但是没有试试，想不到是</w:t>
      </w:r>
      <w:r>
        <w:rPr>
          <w:lang w:val="en-US" w:eastAsia="zh-CN"/>
        </w:rPr>
        <w:t>ok</w:t>
      </w:r>
      <w:r>
        <w:rPr>
          <w:lang w:val="en-US" w:eastAsia="zh-CN"/>
        </w:rPr>
        <w:t>的，碉堡了</w:t>
      </w:r>
    </w:p>
    <w:p>
      <w:pPr>
        <w:pStyle w:val="Normal"/>
        <w:rPr/>
      </w:pPr>
      <w:hyperlink r:id="rId128">
        <w:r>
          <w:rPr>
            <w:rStyle w:val="Internet"/>
            <w:lang w:val="en-US" w:eastAsia="zh-CN"/>
          </w:rPr>
          <w:t>https://www.zhihu.com/question/45796677/answer/116994126</w:t>
        </w:r>
      </w:hyperlink>
    </w:p>
    <w:p>
      <w:pPr>
        <w:pStyle w:val="Normal"/>
        <w:rPr/>
      </w:pPr>
      <w:r>
        <w:rPr/>
        <w:drawing>
          <wp:inline distT="0" distB="4445" distL="0" distR="5080">
            <wp:extent cx="5271770" cy="2967355"/>
            <wp:effectExtent l="0" t="0" r="0" b="0"/>
            <wp:docPr id="103" name="图像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像51" descr=""/>
                    <pic:cNvPicPr>
                      <a:picLocks noChangeAspect="1" noChangeArrowheads="1"/>
                    </pic:cNvPicPr>
                  </pic:nvPicPr>
                  <pic:blipFill>
                    <a:blip r:embed="rId129"/>
                    <a:stretch>
                      <a:fillRect/>
                    </a:stretch>
                  </pic:blipFill>
                  <pic:spPr bwMode="auto">
                    <a:xfrm>
                      <a:off x="0" y="0"/>
                      <a:ext cx="5271770" cy="2967355"/>
                    </a:xfrm>
                    <a:prstGeom prst="rect">
                      <a:avLst/>
                    </a:prstGeom>
                  </pic:spPr>
                </pic:pic>
              </a:graphicData>
            </a:graphic>
          </wp:inline>
        </w:drawing>
      </w:r>
    </w:p>
    <w:p>
      <w:pPr>
        <w:pStyle w:val="Normal"/>
        <w:rPr/>
      </w:pPr>
      <w:r>
        <w:rPr/>
      </w:r>
    </w:p>
    <w:p>
      <w:pPr>
        <w:pStyle w:val="Normal"/>
        <w:rPr>
          <w:lang w:val="en-US" w:eastAsia="zh-CN"/>
        </w:rPr>
      </w:pPr>
      <w:r>
        <w:rPr>
          <w:lang w:val="en-US" w:eastAsia="zh-CN"/>
        </w:rPr>
      </w:r>
    </w:p>
    <w:p>
      <w:pPr>
        <w:pStyle w:val="Normal"/>
        <w:rPr>
          <w:lang w:val="en-US" w:eastAsia="zh-CN"/>
        </w:rPr>
      </w:pPr>
      <w:r>
        <w:rPr>
          <w:lang w:val="en-US" w:eastAsia="zh-CN"/>
        </w:rPr>
      </w:r>
    </w:p>
    <w:p>
      <w:pPr>
        <w:pStyle w:val="Normal"/>
        <w:rPr>
          <w:lang w:val="en-US" w:eastAsia="zh-CN"/>
        </w:rPr>
      </w:pPr>
      <w:r>
        <w:rPr>
          <w:lang w:val="en-US" w:eastAsia="zh-CN"/>
        </w:rPr>
      </w:r>
    </w:p>
    <w:p>
      <w:pPr>
        <w:pStyle w:val="Normal"/>
        <w:rPr>
          <w:lang w:val="en-US" w:eastAsia="zh-CN"/>
        </w:rPr>
      </w:pPr>
      <w:r>
        <w:rPr>
          <w:lang w:val="en-US" w:eastAsia="zh-CN"/>
        </w:rPr>
      </w:r>
    </w:p>
    <w:p>
      <w:pPr>
        <w:pStyle w:val="Normal"/>
        <w:rPr>
          <w:lang w:val="en-US" w:eastAsia="zh-CN"/>
        </w:rPr>
      </w:pPr>
      <w:r>
        <w:rPr>
          <w:lang w:val="en-US" w:eastAsia="zh-CN"/>
        </w:rPr>
      </w:r>
    </w:p>
    <w:p>
      <w:pPr>
        <w:pStyle w:val="Normal"/>
        <w:rPr>
          <w:lang w:val="en-US" w:eastAsia="zh-CN"/>
        </w:rPr>
      </w:pPr>
      <w:r>
        <w:rPr>
          <w:lang w:val="en-US" w:eastAsia="zh-CN"/>
        </w:rPr>
        <w:t>之前自己搞的时候咋那么多问题，那么多坑呢？</w:t>
      </w:r>
      <w:r>
        <w:rPr>
          <w:lang w:val="en-US" w:eastAsia="zh-CN"/>
        </w:rPr>
        <w:t>Fuck</w:t>
      </w:r>
      <w:r>
        <w:rPr>
          <w:lang w:val="en-US" w:eastAsia="zh-CN"/>
        </w:rPr>
        <w:t>，见了鬼了，运气真差</w:t>
      </w:r>
    </w:p>
    <w:p>
      <w:pPr>
        <w:pStyle w:val="Normal"/>
        <w:rPr>
          <w:lang w:val="en-US" w:eastAsia="zh-CN"/>
        </w:rPr>
      </w:pPr>
      <w:r>
        <w:rPr>
          <w:lang w:val="en-US" w:eastAsia="zh-CN"/>
        </w:rPr>
        <w:t>牛逼了，用新的系统演示效果很好，我直接把视频给的那个</w:t>
      </w:r>
      <w:r>
        <w:rPr>
          <w:lang w:val="en-US" w:eastAsia="zh-CN"/>
        </w:rPr>
        <w:t>centos</w:t>
      </w:r>
      <w:r>
        <w:rPr>
          <w:lang w:val="en-US" w:eastAsia="zh-CN"/>
        </w:rPr>
        <w:t>给赋值了，结果什么东西够给装好了，</w:t>
      </w:r>
      <w:r>
        <w:rPr>
          <w:lang w:val="en-US" w:eastAsia="zh-CN"/>
        </w:rPr>
        <w:t>fuck</w:t>
      </w:r>
      <w:r>
        <w:rPr>
          <w:lang w:val="en-US" w:eastAsia="zh-CN"/>
        </w:rPr>
        <w:t>，好像</w:t>
      </w:r>
      <w:r>
        <w:rPr>
          <w:lang w:val="en-US" w:eastAsia="zh-CN"/>
        </w:rPr>
        <w:t>virtualbox</w:t>
      </w:r>
      <w:r>
        <w:rPr>
          <w:lang w:val="en-US" w:eastAsia="zh-CN"/>
        </w:rPr>
        <w:t>也有这个功能，以前都没有注意</w:t>
      </w:r>
    </w:p>
    <w:p>
      <w:pPr>
        <w:pStyle w:val="Normal"/>
        <w:rPr>
          <w:lang w:val="en-US" w:eastAsia="zh-CN"/>
        </w:rPr>
      </w:pPr>
      <w:r>
        <w:rPr>
          <w:lang w:val="en-US" w:eastAsia="zh-CN"/>
        </w:rPr>
        <w:t>而且</w:t>
      </w:r>
      <w:r>
        <w:rPr>
          <w:lang w:val="en-US" w:eastAsia="zh-CN"/>
        </w:rPr>
        <w:t>SSH</w:t>
      </w:r>
      <w:r>
        <w:rPr>
          <w:lang w:val="en-US" w:eastAsia="zh-CN"/>
        </w:rPr>
        <w:t>的密钥也都复制过去了，结果确实连接不要密码，然后把新机子里面的密钥删掉，立马就需要密码了，然后再用</w:t>
      </w:r>
      <w:r>
        <w:rPr>
          <w:lang w:val="en-US" w:eastAsia="zh-CN"/>
        </w:rPr>
        <w:t>ssh-copy-id</w:t>
      </w:r>
      <w:r>
        <w:rPr>
          <w:lang w:val="en-US" w:eastAsia="zh-CN"/>
        </w:rPr>
        <w:t>把公钥再拷贝过去又</w:t>
      </w:r>
      <w:r>
        <w:rPr>
          <w:lang w:val="en-US" w:eastAsia="zh-CN"/>
        </w:rPr>
        <w:t xml:space="preserve">ok </w:t>
      </w:r>
      <w:r>
        <w:rPr>
          <w:lang w:val="en-US" w:eastAsia="zh-CN"/>
        </w:rPr>
        <w:t>了连接很快，看来，只要配置正确了，</w:t>
      </w:r>
      <w:r>
        <w:rPr>
          <w:lang w:val="en-US" w:eastAsia="zh-CN"/>
        </w:rPr>
        <w:t>SSH</w:t>
      </w:r>
      <w:r>
        <w:rPr>
          <w:lang w:val="en-US" w:eastAsia="zh-CN"/>
        </w:rPr>
        <w:t>都很快的，</w:t>
      </w:r>
      <w:r>
        <w:rPr>
          <w:lang w:val="en-US" w:eastAsia="zh-CN"/>
        </w:rPr>
        <w:t>SecurityCRT</w:t>
      </w:r>
      <w:r>
        <w:rPr>
          <w:lang w:val="en-US" w:eastAsia="zh-CN"/>
        </w:rPr>
        <w:t>还是很好用的</w:t>
      </w:r>
    </w:p>
    <w:p>
      <w:pPr>
        <w:pStyle w:val="Normal"/>
        <w:rPr>
          <w:rFonts w:eastAsia="" w:eastAsiaTheme="minorEastAsia"/>
          <w:lang w:eastAsia="zh-CN"/>
        </w:rPr>
      </w:pPr>
      <w:r>
        <w:rPr>
          <w:lang w:val="en-US" w:eastAsia="zh-CN"/>
        </w:rPr>
        <w:t>Authorized_keys</w:t>
      </w:r>
      <w:r>
        <w:rPr>
          <w:lang w:val="en-US" w:eastAsia="zh-CN"/>
        </w:rPr>
        <w:t>这个文件是</w:t>
      </w:r>
      <w:r>
        <w:rPr>
          <w:lang w:eastAsia="zh-CN"/>
        </w:rPr>
        <w:t>权限是这样的。</w:t>
      </w:r>
      <w:r>
        <w:rPr>
          <w:lang w:val="en-US" w:eastAsia="zh-CN"/>
        </w:rPr>
        <w:t>600</w:t>
      </w:r>
    </w:p>
    <w:p>
      <w:pPr>
        <w:pStyle w:val="Normal"/>
        <w:rPr>
          <w:lang w:val="en-US" w:eastAsia="zh-CN"/>
        </w:rPr>
      </w:pPr>
      <w:r>
        <w:rPr/>
        <w:drawing>
          <wp:inline distT="0" distB="9525" distL="0" distR="10160">
            <wp:extent cx="4771390" cy="1400175"/>
            <wp:effectExtent l="0" t="0" r="0" b="0"/>
            <wp:docPr id="104" name="图像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像52" descr=""/>
                    <pic:cNvPicPr>
                      <a:picLocks noChangeAspect="1" noChangeArrowheads="1"/>
                    </pic:cNvPicPr>
                  </pic:nvPicPr>
                  <pic:blipFill>
                    <a:blip r:embed="rId130"/>
                    <a:stretch>
                      <a:fillRect/>
                    </a:stretch>
                  </pic:blipFill>
                  <pic:spPr bwMode="auto">
                    <a:xfrm>
                      <a:off x="0" y="0"/>
                      <a:ext cx="4771390" cy="1400175"/>
                    </a:xfrm>
                    <a:prstGeom prst="rect">
                      <a:avLst/>
                    </a:prstGeom>
                  </pic:spPr>
                </pic:pic>
              </a:graphicData>
            </a:graphic>
          </wp:inline>
        </w:drawing>
      </w:r>
    </w:p>
    <w:p>
      <w:pPr>
        <w:pStyle w:val="Normal"/>
        <w:rPr>
          <w:lang w:val="en-US" w:eastAsia="zh-CN"/>
        </w:rPr>
      </w:pPr>
      <w:r>
        <w:rPr>
          <w:lang w:val="en-US" w:eastAsia="zh-CN"/>
        </w:rPr>
        <w:t>还是要完全按照视频里面的资料来啊，这样再来操作，一切都比之前要顺利一些，这次建立</w:t>
      </w:r>
      <w:r>
        <w:rPr>
          <w:lang w:val="en-US" w:eastAsia="zh-CN"/>
        </w:rPr>
        <w:t>node</w:t>
      </w:r>
      <w:r>
        <w:rPr>
          <w:lang w:val="en-US" w:eastAsia="zh-CN"/>
        </w:rPr>
        <w:t>很顺利，</w:t>
      </w:r>
      <w:r>
        <w:rPr>
          <w:lang w:val="en-US" w:eastAsia="zh-CN"/>
        </w:rPr>
        <w:t>ssh</w:t>
      </w:r>
      <w:r>
        <w:rPr>
          <w:lang w:val="en-US" w:eastAsia="zh-CN"/>
        </w:rPr>
        <w:t>暂时也没有出现问题</w:t>
      </w:r>
    </w:p>
    <w:p>
      <w:pPr>
        <w:pStyle w:val="Normal"/>
        <w:rPr>
          <w:lang w:val="en-US" w:eastAsia="zh-CN"/>
        </w:rPr>
      </w:pPr>
      <w:r>
        <w:rPr>
          <w:lang w:val="en-US" w:eastAsia="zh-CN"/>
        </w:rPr>
        <w:t>用</w:t>
      </w:r>
      <w:r>
        <w:rPr>
          <w:lang w:val="en-US" w:eastAsia="zh-CN"/>
        </w:rPr>
        <w:t>tar</w:t>
      </w:r>
      <w:r>
        <w:rPr>
          <w:lang w:val="en-US" w:eastAsia="zh-CN"/>
        </w:rPr>
        <w:t>包安装</w:t>
      </w:r>
      <w:r>
        <w:rPr>
          <w:lang w:val="en-US" w:eastAsia="zh-CN"/>
        </w:rPr>
        <w:t>rz</w:t>
      </w:r>
      <w:r>
        <w:rPr>
          <w:lang w:val="en-US" w:eastAsia="zh-CN"/>
        </w:rPr>
        <w:t>的过程，在</w:t>
      </w:r>
      <w:r>
        <w:rPr>
          <w:lang w:val="en-US" w:eastAsia="zh-CN"/>
        </w:rPr>
        <w:t>centos</w:t>
      </w:r>
      <w:r>
        <w:rPr>
          <w:lang w:val="en-US" w:eastAsia="zh-CN"/>
        </w:rPr>
        <w:t>下面</w:t>
      </w:r>
    </w:p>
    <w:p>
      <w:pPr>
        <w:pStyle w:val="Normal"/>
        <w:rPr/>
      </w:pPr>
      <w:hyperlink r:id="rId131">
        <w:r>
          <w:rPr>
            <w:rStyle w:val="FollowedHyperlink"/>
            <w:lang w:val="en-US" w:eastAsia="zh-CN"/>
          </w:rPr>
          <w:t>http://www.lihuai.net/linux/commands/558.html</w:t>
        </w:r>
      </w:hyperlink>
    </w:p>
    <w:p>
      <w:pPr>
        <w:pStyle w:val="Normal"/>
        <w:rPr>
          <w:lang w:val="en-US" w:eastAsia="zh-CN"/>
        </w:rPr>
      </w:pPr>
      <w:r>
        <w:rPr>
          <w:lang w:val="en-US" w:eastAsia="zh-CN"/>
        </w:rPr>
        <w:t>安装好，安装好</w:t>
      </w:r>
      <w:r>
        <w:rPr>
          <w:lang w:val="en-US" w:eastAsia="zh-CN"/>
        </w:rPr>
        <w:t>ln</w:t>
      </w:r>
      <w:r>
        <w:rPr>
          <w:lang w:val="en-US" w:eastAsia="zh-CN"/>
        </w:rPr>
        <w:t>，删除</w:t>
      </w:r>
      <w:r>
        <w:rPr>
          <w:lang w:val="en-US" w:eastAsia="zh-CN"/>
        </w:rPr>
        <w:t>ln</w:t>
      </w:r>
      <w:r>
        <w:rPr>
          <w:lang w:val="en-US" w:eastAsia="zh-CN"/>
        </w:rPr>
        <w:t>也可以用</w:t>
      </w:r>
      <w:r>
        <w:rPr>
          <w:lang w:val="en-US" w:eastAsia="zh-CN"/>
        </w:rPr>
        <w:t>rm</w:t>
      </w:r>
      <w:r>
        <w:rPr>
          <w:lang w:val="en-US" w:eastAsia="zh-CN"/>
        </w:rPr>
        <w:t xml:space="preserve">命令 </w:t>
      </w:r>
      <w:r>
        <w:rPr>
          <w:lang w:val="en-US" w:eastAsia="zh-CN"/>
        </w:rPr>
        <w:t xml:space="preserve">rm  </w:t>
      </w:r>
      <w:r>
        <w:rPr>
          <w:lang w:val="en-US" w:eastAsia="zh-CN"/>
        </w:rPr>
        <w:t xml:space="preserve">目录 </w:t>
      </w:r>
      <w:r>
        <w:rPr>
          <w:lang w:val="en-US" w:eastAsia="zh-CN"/>
        </w:rPr>
        <w:t>ln</w:t>
      </w:r>
      <w:r>
        <w:rPr>
          <w:lang w:val="en-US" w:eastAsia="zh-CN"/>
        </w:rPr>
        <w:t>的名字就可以删除了</w:t>
      </w:r>
    </w:p>
    <w:p>
      <w:pPr>
        <w:pStyle w:val="Normal"/>
        <w:rPr>
          <w:lang w:val="en-US" w:eastAsia="zh-CN"/>
        </w:rPr>
      </w:pPr>
      <w:r>
        <w:rPr>
          <w:lang w:val="en-US" w:eastAsia="zh-CN"/>
        </w:rPr>
        <w:t>安装成功之后再在</w:t>
      </w:r>
      <w:r>
        <w:rPr>
          <w:lang w:val="en-US" w:eastAsia="zh-CN"/>
        </w:rPr>
        <w:t>shell</w:t>
      </w:r>
      <w:r>
        <w:rPr>
          <w:lang w:val="en-US" w:eastAsia="zh-CN"/>
        </w:rPr>
        <w:t>下</w:t>
      </w:r>
      <w:r>
        <w:rPr>
          <w:lang w:val="en-US" w:eastAsia="zh-CN"/>
        </w:rPr>
        <w:t>rz</w:t>
      </w:r>
      <w:r>
        <w:rPr>
          <w:lang w:val="en-US" w:eastAsia="zh-CN"/>
        </w:rPr>
        <w:t>就可以传输文件了，</w:t>
      </w:r>
      <w:r>
        <w:rPr>
          <w:lang w:val="en-US" w:eastAsia="zh-CN"/>
        </w:rPr>
        <w:t>fuck</w:t>
      </w:r>
    </w:p>
    <w:p>
      <w:pPr>
        <w:pStyle w:val="Normal"/>
        <w:rPr>
          <w:lang w:val="en-US" w:eastAsia="zh-CN"/>
        </w:rPr>
      </w:pPr>
      <w:r>
        <w:rPr>
          <w:lang w:val="en-US" w:eastAsia="zh-CN"/>
        </w:rPr>
      </w:r>
    </w:p>
    <w:p>
      <w:pPr>
        <w:pStyle w:val="Normal"/>
        <w:rPr>
          <w:lang w:val="en-US" w:eastAsia="zh-CN"/>
        </w:rPr>
      </w:pPr>
      <w:r>
        <w:rPr>
          <w:lang w:val="en-US" w:eastAsia="zh-CN"/>
        </w:rPr>
        <w:t>64</w:t>
      </w:r>
      <w:r>
        <w:rPr>
          <w:lang w:val="en-US" w:eastAsia="zh-CN"/>
        </w:rPr>
        <w:t>位是带</w:t>
      </w:r>
      <w:r>
        <w:rPr>
          <w:lang w:val="en-US" w:eastAsia="zh-CN"/>
        </w:rPr>
        <w:t>X86 64</w:t>
      </w:r>
      <w:r>
        <w:rPr>
          <w:lang w:val="en-US" w:eastAsia="zh-CN"/>
        </w:rPr>
        <w:t>的啊，最大字长是</w:t>
      </w:r>
      <w:r>
        <w:rPr>
          <w:lang w:val="en-US" w:eastAsia="zh-CN"/>
        </w:rPr>
        <w:t>64</w:t>
      </w:r>
      <w:r>
        <w:rPr>
          <w:lang w:val="en-US" w:eastAsia="zh-CN"/>
        </w:rPr>
        <w:t>，，坑爹啊日了狗啊</w:t>
      </w:r>
    </w:p>
    <w:p>
      <w:pPr>
        <w:pStyle w:val="Normal"/>
        <w:rPr>
          <w:lang w:val="en-US" w:eastAsia="zh-CN"/>
        </w:rPr>
      </w:pPr>
      <w:r>
        <w:rPr>
          <w:lang w:val="en-US" w:eastAsia="zh-CN"/>
        </w:rPr>
        <w:t>关键是</w:t>
      </w:r>
      <w:r>
        <w:rPr>
          <w:lang w:val="en-US" w:eastAsia="zh-CN"/>
        </w:rPr>
        <w:t>Ubuntu</w:t>
      </w:r>
      <w:r>
        <w:rPr>
          <w:lang w:val="en-US" w:eastAsia="zh-CN"/>
        </w:rPr>
        <w:t>太不给力了，怎么出错了呢？</w:t>
      </w:r>
    </w:p>
    <w:p>
      <w:pPr>
        <w:pStyle w:val="Normal"/>
        <w:rPr>
          <w:lang w:val="en-US" w:eastAsia="zh-CN"/>
        </w:rPr>
      </w:pPr>
      <w:r>
        <w:rPr>
          <w:lang w:val="en-US" w:eastAsia="zh-CN"/>
        </w:rPr>
        <w:t>碰见一个灾难性的问题，坑爹啊，重新安装了</w:t>
      </w:r>
      <w:r>
        <w:rPr>
          <w:lang w:val="en-US" w:eastAsia="zh-CN"/>
        </w:rPr>
        <w:t>centos</w:t>
      </w:r>
      <w:r>
        <w:rPr>
          <w:lang w:val="en-US" w:eastAsia="zh-CN"/>
        </w:rPr>
        <w:t>但是最后配置好</w:t>
      </w:r>
      <w:r>
        <w:rPr>
          <w:lang w:val="en-US" w:eastAsia="zh-CN"/>
        </w:rPr>
        <w:t>hadoop</w:t>
      </w:r>
      <w:r>
        <w:rPr>
          <w:lang w:val="en-US" w:eastAsia="zh-CN"/>
        </w:rPr>
        <w:t>文件之后，准备格式化文件，结果运行一直报错</w:t>
      </w:r>
    </w:p>
    <w:p>
      <w:pPr>
        <w:pStyle w:val="Normal"/>
        <w:rPr>
          <w:lang w:val="en-US" w:eastAsia="zh-CN"/>
        </w:rPr>
      </w:pPr>
      <w:r>
        <w:rPr>
          <w:lang w:val="en-US" w:eastAsia="zh-CN"/>
        </w:rPr>
        <w:t>itcast/hadoop-2.2.0//bin/hdfs: line 201: /usr/java/jdk1.7.0_79/bin/java: cannot execute binary file</w:t>
      </w:r>
    </w:p>
    <w:p>
      <w:pPr>
        <w:pStyle w:val="Normal"/>
        <w:rPr>
          <w:lang w:val="en-US" w:eastAsia="zh-CN"/>
        </w:rPr>
      </w:pPr>
      <w:r>
        <w:rPr>
          <w:lang w:val="en-US" w:eastAsia="zh-CN"/>
        </w:rPr>
        <w:t>/itcast/hadoop-2.2.0//bin/hdfs: line 201: /usr/java/jdk1.7.0_79/bin/java: Success</w:t>
      </w:r>
    </w:p>
    <w:p>
      <w:pPr>
        <w:pStyle w:val="Normal"/>
        <w:rPr>
          <w:lang w:val="en-US" w:eastAsia="zh-CN"/>
        </w:rPr>
      </w:pPr>
      <w:r>
        <w:rPr>
          <w:lang w:val="en-US" w:eastAsia="zh-CN"/>
        </w:rPr>
        <w:t>明显的并没有执行命令，以为是权限不够，把权限都改到最大了，还是如此，于是百度，网友说是系统维数个</w:t>
      </w:r>
      <w:r>
        <w:rPr>
          <w:lang w:val="en-US" w:eastAsia="zh-CN"/>
        </w:rPr>
        <w:t>Java</w:t>
      </w:r>
      <w:r>
        <w:rPr>
          <w:lang w:val="en-US" w:eastAsia="zh-CN"/>
        </w:rPr>
        <w:t>位数不对，我的</w:t>
      </w:r>
      <w:r>
        <w:rPr>
          <w:lang w:val="en-US" w:eastAsia="zh-CN"/>
        </w:rPr>
        <w:t>Java</w:t>
      </w:r>
      <w:r>
        <w:rPr>
          <w:lang w:val="en-US" w:eastAsia="zh-CN"/>
        </w:rPr>
        <w:t>和</w:t>
      </w:r>
      <w:r>
        <w:rPr>
          <w:lang w:val="en-US" w:eastAsia="zh-CN"/>
        </w:rPr>
        <w:t>hadoop</w:t>
      </w:r>
      <w:r>
        <w:rPr>
          <w:lang w:val="en-US" w:eastAsia="zh-CN"/>
        </w:rPr>
        <w:t>都是</w:t>
      </w:r>
      <w:r>
        <w:rPr>
          <w:lang w:val="en-US" w:eastAsia="zh-CN"/>
        </w:rPr>
        <w:t>64</w:t>
      </w:r>
      <w:r>
        <w:rPr>
          <w:lang w:val="en-US" w:eastAsia="zh-CN"/>
        </w:rPr>
        <w:t>位但是，我的</w:t>
      </w:r>
      <w:r>
        <w:rPr>
          <w:lang w:val="en-US" w:eastAsia="zh-CN"/>
        </w:rPr>
        <w:t>centos</w:t>
      </w:r>
      <w:r>
        <w:rPr>
          <w:lang w:val="en-US" w:eastAsia="zh-CN"/>
        </w:rPr>
        <w:t>是</w:t>
      </w:r>
      <w:r>
        <w:rPr>
          <w:lang w:val="en-US" w:eastAsia="zh-CN"/>
        </w:rPr>
        <w:t>32</w:t>
      </w:r>
      <w:r>
        <w:rPr>
          <w:lang w:val="en-US" w:eastAsia="zh-CN"/>
        </w:rPr>
        <w:t>位啊，之前一直没注意啊，日了狗了，这下搞大发了，，之前那么多配置环境的时间。至少浪费了我</w:t>
      </w:r>
      <w:r>
        <w:rPr>
          <w:lang w:val="en-US" w:eastAsia="zh-CN"/>
        </w:rPr>
        <w:t>5</w:t>
      </w:r>
      <w:r>
        <w:rPr>
          <w:lang w:val="en-US" w:eastAsia="zh-CN"/>
        </w:rPr>
        <w:t>个小时</w:t>
      </w:r>
    </w:p>
    <w:p>
      <w:pPr>
        <w:pStyle w:val="Normal"/>
        <w:rPr>
          <w:lang w:val="en-US" w:eastAsia="zh-CN"/>
        </w:rPr>
      </w:pPr>
      <w:r>
        <w:rPr>
          <w:lang w:val="en-US" w:eastAsia="zh-CN"/>
        </w:rPr>
        <w:t>查看</w:t>
      </w:r>
      <w:r>
        <w:rPr>
          <w:lang w:val="en-US" w:eastAsia="zh-CN"/>
        </w:rPr>
        <w:t>Linux</w:t>
      </w:r>
      <w:r>
        <w:rPr>
          <w:lang w:val="en-US" w:eastAsia="zh-CN"/>
        </w:rPr>
        <w:t>位数和版本的命令</w:t>
      </w:r>
    </w:p>
    <w:p>
      <w:pPr>
        <w:pStyle w:val="Normal"/>
        <w:rPr/>
      </w:pPr>
      <w:hyperlink r:id="rId132">
        <w:r>
          <w:rPr>
            <w:rStyle w:val="FollowedHyperlink"/>
            <w:lang w:val="en-US" w:eastAsia="zh-CN"/>
          </w:rPr>
          <w:t>http://www.linuxidc.com/Linux/2015-07/119897.htm</w:t>
        </w:r>
      </w:hyperlink>
    </w:p>
    <w:p>
      <w:pPr>
        <w:pStyle w:val="Normal"/>
        <w:rPr>
          <w:lang w:val="en-US" w:eastAsia="zh-CN"/>
        </w:rPr>
      </w:pPr>
      <w:r>
        <w:rPr>
          <w:lang w:val="en-US" w:eastAsia="zh-CN"/>
        </w:rPr>
      </w:r>
    </w:p>
    <w:p>
      <w:pPr>
        <w:pStyle w:val="Normal"/>
        <w:rPr>
          <w:lang w:val="en-US" w:eastAsia="zh-CN"/>
        </w:rPr>
      </w:pPr>
      <w:r>
        <w:rPr>
          <w:lang w:val="en-US" w:eastAsia="zh-CN"/>
        </w:rPr>
        <w:t>/</w:t>
      </w:r>
      <w:r>
        <w:rPr>
          <w:lang w:val="en-US" w:eastAsia="zh-CN"/>
        </w:rPr>
        <w:t>是一个根目录</w:t>
      </w:r>
    </w:p>
    <w:p>
      <w:pPr>
        <w:pStyle w:val="Normal"/>
        <w:rPr>
          <w:lang w:val="en-US" w:eastAsia="zh-CN"/>
        </w:rPr>
      </w:pPr>
      <w:r>
        <w:rPr>
          <w:lang w:val="en-US" w:eastAsia="zh-CN"/>
        </w:rPr>
        <w:t>Vim</w:t>
      </w:r>
      <w:r>
        <w:rPr>
          <w:lang w:val="en-US" w:eastAsia="zh-CN"/>
        </w:rPr>
        <w:t>里面要粘贴外面的内容是</w:t>
      </w:r>
      <w:r>
        <w:rPr>
          <w:lang w:val="en-US" w:eastAsia="zh-CN"/>
        </w:rPr>
        <w:t>shift+insert</w:t>
      </w:r>
    </w:p>
    <w:p>
      <w:pPr>
        <w:pStyle w:val="Normal"/>
        <w:rPr>
          <w:lang w:val="en-US" w:eastAsia="zh-CN"/>
        </w:rPr>
      </w:pPr>
      <w:r>
        <w:rPr>
          <w:lang w:val="en-US" w:eastAsia="zh-CN"/>
        </w:rPr>
        <w:t>echo $JAVA_HOME</w:t>
      </w:r>
      <w:r>
        <w:rPr>
          <w:lang w:val="en-US" w:eastAsia="zh-CN"/>
        </w:rPr>
        <w:t>如果设置了</w:t>
      </w:r>
      <w:r>
        <w:rPr>
          <w:lang w:val="en-US" w:eastAsia="zh-CN"/>
        </w:rPr>
        <w:t>$JAVA_HOME</w:t>
      </w:r>
      <w:r>
        <w:rPr>
          <w:lang w:val="en-US" w:eastAsia="zh-CN"/>
        </w:rPr>
        <w:t>这个变量，在</w:t>
      </w:r>
      <w:r>
        <w:rPr>
          <w:lang w:val="en-US" w:eastAsia="zh-CN"/>
        </w:rPr>
        <w:t>etc/profile</w:t>
      </w:r>
      <w:r>
        <w:rPr>
          <w:lang w:val="en-US" w:eastAsia="zh-CN"/>
        </w:rPr>
        <w:t>文件里面的话，那么是可以用</w:t>
      </w:r>
      <w:r>
        <w:rPr>
          <w:lang w:val="en-US" w:eastAsia="zh-CN"/>
        </w:rPr>
        <w:t>echo</w:t>
      </w:r>
      <w:r>
        <w:rPr>
          <w:lang w:val="en-US" w:eastAsia="zh-CN"/>
        </w:rPr>
        <w:t>命令来这个这个变量的，牛逼吧</w:t>
      </w:r>
    </w:p>
    <w:p>
      <w:pPr>
        <w:pStyle w:val="Normal"/>
        <w:rPr>
          <w:lang w:val="en-US" w:eastAsia="zh-CN"/>
        </w:rPr>
      </w:pPr>
      <w:r>
        <w:rPr>
          <w:lang w:val="en-US" w:eastAsia="zh-CN"/>
        </w:rPr>
        <w:t>日了够了，</w:t>
      </w:r>
      <w:r>
        <w:rPr>
          <w:lang w:val="en-US" w:eastAsia="zh-CN"/>
        </w:rPr>
        <w:t>centos</w:t>
      </w:r>
      <w:r>
        <w:rPr>
          <w:lang w:val="en-US" w:eastAsia="zh-CN"/>
        </w:rPr>
        <w:t>安装</w:t>
      </w:r>
      <w:r>
        <w:rPr>
          <w:lang w:val="en-US" w:eastAsia="zh-CN"/>
        </w:rPr>
        <w:t>rz</w:t>
      </w:r>
      <w:r>
        <w:rPr>
          <w:lang w:val="en-US" w:eastAsia="zh-CN"/>
        </w:rPr>
        <w:t>失败，没办法，只能使用</w:t>
      </w:r>
      <w:r>
        <w:rPr>
          <w:lang w:val="en-US" w:eastAsia="zh-CN"/>
        </w:rPr>
        <w:t>filezip</w:t>
      </w:r>
      <w:r>
        <w:rPr>
          <w:lang w:val="en-US" w:eastAsia="zh-CN"/>
        </w:rPr>
        <w:t>，但是</w:t>
      </w:r>
      <w:r>
        <w:rPr>
          <w:lang w:val="en-US" w:eastAsia="zh-CN"/>
        </w:rPr>
        <w:t>filezip</w:t>
      </w:r>
      <w:r>
        <w:rPr>
          <w:lang w:val="en-US" w:eastAsia="zh-CN"/>
        </w:rPr>
        <w:t>安装卸载了好几次才连上我的</w:t>
      </w:r>
      <w:r>
        <w:rPr>
          <w:lang w:val="en-US" w:eastAsia="zh-CN"/>
        </w:rPr>
        <w:t>centos</w:t>
      </w:r>
      <w:r>
        <w:rPr>
          <w:lang w:val="en-US" w:eastAsia="zh-CN"/>
        </w:rPr>
        <w:t>什么情况，</w:t>
      </w:r>
      <w:r>
        <w:rPr>
          <w:lang w:val="en-US" w:eastAsia="zh-CN"/>
        </w:rPr>
        <w:t>filezip</w:t>
      </w:r>
      <w:r>
        <w:rPr>
          <w:lang w:val="en-US" w:eastAsia="zh-CN"/>
        </w:rPr>
        <w:t>可以直接把文件往</w:t>
      </w:r>
      <w:r>
        <w:rPr>
          <w:lang w:val="en-US" w:eastAsia="zh-CN"/>
        </w:rPr>
        <w:t xml:space="preserve">linux </w:t>
      </w:r>
      <w:r>
        <w:rPr>
          <w:lang w:val="en-US" w:eastAsia="zh-CN"/>
        </w:rPr>
        <w:t>目录里面脱，牛逼了</w:t>
      </w:r>
    </w:p>
    <w:p>
      <w:pPr>
        <w:pStyle w:val="Normal"/>
        <w:rPr>
          <w:lang w:val="en-US" w:eastAsia="zh-CN"/>
        </w:rPr>
      </w:pPr>
      <w:r>
        <w:rPr>
          <w:lang w:val="en-US" w:eastAsia="zh-CN"/>
        </w:rPr>
        <w:t xml:space="preserve">Chkconfig iptables --list </w:t>
      </w:r>
      <w:r>
        <w:rPr>
          <w:lang w:val="en-US" w:eastAsia="zh-CN"/>
        </w:rPr>
        <w:t>查看防火墙在那些情况下是开启的，牛逼了</w:t>
      </w:r>
    </w:p>
    <w:p>
      <w:pPr>
        <w:pStyle w:val="Normal"/>
        <w:rPr>
          <w:lang w:val="en-US" w:eastAsia="zh-CN"/>
        </w:rPr>
      </w:pPr>
      <w:r>
        <w:rPr>
          <w:lang w:val="en-US" w:eastAsia="zh-CN"/>
        </w:rPr>
        <w:t>Service iptables stop</w:t>
      </w:r>
      <w:r>
        <w:rPr>
          <w:lang w:val="en-US" w:eastAsia="zh-CN"/>
        </w:rPr>
        <w:t>关闭防火墙，但是下次重启之后又回复了，需要重新设置</w:t>
      </w:r>
    </w:p>
    <w:p>
      <w:pPr>
        <w:pStyle w:val="Normal"/>
        <w:rPr>
          <w:lang w:val="en-US" w:eastAsia="zh-CN"/>
        </w:rPr>
      </w:pPr>
      <w:r>
        <w:rPr>
          <w:lang w:val="en-US" w:eastAsia="zh-CN"/>
        </w:rPr>
        <w:t>Service iptables status</w:t>
      </w:r>
      <w:r>
        <w:rPr>
          <w:lang w:val="en-US" w:eastAsia="zh-CN"/>
        </w:rPr>
        <w:t>查看防火墙的状态</w:t>
      </w:r>
    </w:p>
    <w:p>
      <w:pPr>
        <w:pStyle w:val="Normal"/>
        <w:rPr>
          <w:lang w:val="en-US" w:eastAsia="zh-CN"/>
        </w:rPr>
      </w:pPr>
      <w:r>
        <w:rPr>
          <w:lang w:val="en-US" w:eastAsia="zh-CN"/>
        </w:rPr>
        <w:t>Chkconfig iptables off</w:t>
      </w:r>
      <w:r>
        <w:rPr>
          <w:lang w:val="en-US" w:eastAsia="zh-CN"/>
        </w:rPr>
        <w:t>查看所有状态下的防火墙</w:t>
      </w:r>
    </w:p>
    <w:p>
      <w:pPr>
        <w:pStyle w:val="Normal"/>
        <w:rPr>
          <w:lang w:val="en-US" w:eastAsia="zh-CN"/>
        </w:rPr>
      </w:pPr>
      <w:r>
        <w:rPr>
          <w:lang w:val="en-US" w:eastAsia="zh-CN"/>
        </w:rPr>
        <w:t>Fuck</w:t>
      </w:r>
      <w:r>
        <w:rPr>
          <w:lang w:val="en-US" w:eastAsia="zh-CN"/>
        </w:rPr>
        <w:t>，被搞残了，，又开始折腾</w:t>
      </w:r>
      <w:r>
        <w:rPr>
          <w:lang w:val="en-US" w:eastAsia="zh-CN"/>
        </w:rPr>
        <w:t>centos</w:t>
      </w:r>
      <w:r>
        <w:rPr>
          <w:lang w:val="en-US" w:eastAsia="zh-CN"/>
        </w:rPr>
        <w:t>了，因为</w:t>
      </w:r>
      <w:r>
        <w:rPr>
          <w:lang w:val="en-US" w:eastAsia="zh-CN"/>
        </w:rPr>
        <w:t>Ubuntu</w:t>
      </w:r>
      <w:r>
        <w:rPr>
          <w:lang w:val="en-US" w:eastAsia="zh-CN"/>
        </w:rPr>
        <w:t>跟着操作</w:t>
      </w:r>
      <w:r>
        <w:rPr>
          <w:lang w:val="en-US" w:eastAsia="zh-CN"/>
        </w:rPr>
        <w:t>hadoop</w:t>
      </w:r>
      <w:r>
        <w:rPr>
          <w:lang w:val="en-US" w:eastAsia="zh-CN"/>
        </w:rPr>
        <w:t>失败了，找不到原因，只能照着视频搞</w:t>
      </w:r>
      <w:r>
        <w:rPr>
          <w:lang w:val="en-US" w:eastAsia="zh-CN"/>
        </w:rPr>
        <w:t>centos</w:t>
      </w:r>
    </w:p>
    <w:p>
      <w:pPr>
        <w:pStyle w:val="Normal"/>
        <w:rPr>
          <w:lang w:val="en-US" w:eastAsia="zh-CN"/>
        </w:rPr>
      </w:pPr>
      <w:r>
        <w:rPr>
          <w:lang w:val="en-US" w:eastAsia="zh-CN"/>
        </w:rPr>
        <w:t>为了安装增强功能不至于在切换的时候麻烦，折腾了好久</w:t>
      </w:r>
    </w:p>
    <w:p>
      <w:pPr>
        <w:pStyle w:val="Normal"/>
        <w:rPr/>
      </w:pPr>
      <w:hyperlink r:id="rId133">
        <w:r>
          <w:rPr>
            <w:rStyle w:val="FollowedHyperlink"/>
            <w:lang w:val="en-US" w:eastAsia="zh-CN"/>
          </w:rPr>
          <w:t>https://my.oschina.net/chen106106/blog/48320</w:t>
        </w:r>
      </w:hyperlink>
    </w:p>
    <w:p>
      <w:pPr>
        <w:pStyle w:val="Normal"/>
        <w:rPr>
          <w:lang w:val="en-US" w:eastAsia="zh-CN"/>
        </w:rPr>
      </w:pPr>
      <w:r>
        <w:rPr>
          <w:lang w:val="en-US" w:eastAsia="zh-CN"/>
        </w:rPr>
        <w:t>这个帖子帮我搞定了，还是需要安装很多依赖，晕死啊</w:t>
      </w:r>
    </w:p>
    <w:p>
      <w:pPr>
        <w:pStyle w:val="Normal"/>
        <w:rPr>
          <w:lang w:val="en-US" w:eastAsia="zh-CN"/>
        </w:rPr>
      </w:pPr>
      <w:r>
        <w:rPr>
          <w:lang w:val="en-US" w:eastAsia="zh-CN"/>
        </w:rPr>
        <w:t>去</w:t>
      </w:r>
      <w:r>
        <w:rPr>
          <w:lang w:val="en-US" w:eastAsia="zh-CN"/>
        </w:rPr>
        <w:t>etc/profile</w:t>
      </w:r>
      <w:r>
        <w:rPr>
          <w:lang w:val="en-US" w:eastAsia="zh-CN"/>
        </w:rPr>
        <w:t xml:space="preserve">目录下配置了环境变量之后，果然牛逼 </w:t>
      </w:r>
    </w:p>
    <w:p>
      <w:pPr>
        <w:pStyle w:val="Normal"/>
        <w:rPr>
          <w:lang w:val="en-US" w:eastAsia="zh-CN"/>
        </w:rPr>
      </w:pPr>
      <w:r>
        <w:rPr>
          <w:lang w:val="en-US" w:eastAsia="zh-CN"/>
        </w:rPr>
      </w:r>
    </w:p>
    <w:p>
      <w:pPr>
        <w:pStyle w:val="Normal"/>
        <w:rPr>
          <w:lang w:val="en-US" w:eastAsia="zh-CN"/>
        </w:rPr>
      </w:pPr>
      <w:r>
        <w:rPr>
          <w:lang w:val="en-US" w:eastAsia="zh-CN"/>
        </w:rPr>
        <w:t>Pwd</w:t>
      </w:r>
      <w:r>
        <w:rPr>
          <w:lang w:val="en-US" w:eastAsia="zh-CN"/>
        </w:rPr>
        <w:t>就是直接复制目录，很方便，免得自己</w:t>
      </w:r>
      <w:r>
        <w:rPr>
          <w:lang w:val="en-US" w:eastAsia="zh-CN"/>
        </w:rPr>
        <w:t>copy</w:t>
      </w:r>
    </w:p>
    <w:p>
      <w:pPr>
        <w:pStyle w:val="Normal"/>
        <w:rPr>
          <w:lang w:val="en-US" w:eastAsia="zh-CN"/>
        </w:rPr>
      </w:pPr>
      <w:r>
        <w:rPr>
          <w:lang w:val="en-US" w:eastAsia="zh-CN"/>
        </w:rPr>
        <w:t>Windows</w:t>
      </w:r>
      <w:r>
        <w:rPr>
          <w:lang w:val="en-US" w:eastAsia="zh-CN"/>
        </w:rPr>
        <w:t>下环境变量是用分号来分割，</w:t>
      </w:r>
      <w:r>
        <w:rPr>
          <w:lang w:val="en-US" w:eastAsia="zh-CN"/>
        </w:rPr>
        <w:t>Linux</w:t>
      </w:r>
      <w:r>
        <w:rPr>
          <w:lang w:val="en-US" w:eastAsia="zh-CN"/>
        </w:rPr>
        <w:t>下环境变量之间是用冒号来分割</w:t>
      </w:r>
    </w:p>
    <w:p>
      <w:pPr>
        <w:pStyle w:val="Normal"/>
        <w:rPr>
          <w:lang w:val="en-US" w:eastAsia="zh-CN"/>
        </w:rPr>
      </w:pPr>
      <w:r>
        <w:rPr>
          <w:lang w:val="en-US" w:eastAsia="zh-CN"/>
        </w:rPr>
        <w:t>只要把</w:t>
      </w:r>
      <w:r>
        <w:rPr>
          <w:lang w:val="en-US" w:eastAsia="zh-CN"/>
        </w:rPr>
        <w:t>Java</w:t>
      </w:r>
      <w:r>
        <w:rPr>
          <w:lang w:val="en-US" w:eastAsia="zh-CN"/>
        </w:rPr>
        <w:t>目录配置到环境目录，就可以在任何环境下使用</w:t>
      </w:r>
      <w:r>
        <w:rPr>
          <w:lang w:val="en-US" w:eastAsia="zh-CN"/>
        </w:rPr>
        <w:t xml:space="preserve">./java </w:t>
      </w:r>
      <w:r>
        <w:rPr>
          <w:lang w:val="en-US" w:eastAsia="zh-CN"/>
        </w:rPr>
        <w:t>命令来使用启动</w:t>
      </w:r>
      <w:r>
        <w:rPr>
          <w:lang w:val="en-US" w:eastAsia="zh-CN"/>
        </w:rPr>
        <w:t>Java</w:t>
      </w:r>
      <w:r>
        <w:rPr>
          <w:lang w:val="en-US" w:eastAsia="zh-CN"/>
        </w:rPr>
        <w:t>了</w:t>
      </w:r>
    </w:p>
    <w:p>
      <w:pPr>
        <w:pStyle w:val="Normal"/>
        <w:rPr>
          <w:lang w:val="en-US" w:eastAsia="zh-CN"/>
        </w:rPr>
      </w:pPr>
      <w:r>
        <w:rPr>
          <w:lang w:val="en-US" w:eastAsia="zh-CN"/>
        </w:rPr>
        <w:t>或者使用</w:t>
      </w:r>
      <w:r>
        <w:rPr>
          <w:lang w:val="en-US" w:eastAsia="zh-CN"/>
        </w:rPr>
        <w:t>./java -version</w:t>
      </w:r>
      <w:r>
        <w:rPr>
          <w:lang w:val="en-US" w:eastAsia="zh-CN"/>
        </w:rPr>
        <w:t>等命令</w:t>
      </w:r>
    </w:p>
    <w:p>
      <w:pPr>
        <w:pStyle w:val="Normal"/>
        <w:rPr>
          <w:lang w:val="en-US" w:eastAsia="zh-CN"/>
        </w:rPr>
      </w:pPr>
      <w:r>
        <w:rPr>
          <w:lang w:val="en-US" w:eastAsia="zh-CN"/>
        </w:rPr>
        <w:t>更改整个目录的权限的命令</w:t>
      </w:r>
      <w:r>
        <w:rPr>
          <w:lang w:val="en-US" w:eastAsia="zh-CN"/>
        </w:rPr>
        <w:t>:</w:t>
      </w:r>
    </w:p>
    <w:p>
      <w:pPr>
        <w:pStyle w:val="Normal"/>
        <w:rPr>
          <w:lang w:val="en-US" w:eastAsia="zh-CN"/>
        </w:rPr>
      </w:pPr>
      <w:r>
        <w:rPr>
          <w:lang w:val="en-US" w:eastAsia="zh-CN"/>
        </w:rPr>
        <w:t xml:space="preserve">Chmod -R 777 </w:t>
      </w:r>
      <w:r>
        <w:rPr>
          <w:lang w:val="en-US" w:eastAsia="zh-CN"/>
        </w:rPr>
        <w:t>目录名</w:t>
      </w:r>
    </w:p>
    <w:p>
      <w:pPr>
        <w:pStyle w:val="Normal"/>
        <w:rPr>
          <w:lang w:val="en-US" w:eastAsia="zh-CN"/>
        </w:rPr>
      </w:pPr>
      <w:r>
        <w:rPr>
          <w:lang w:val="en-US" w:eastAsia="zh-CN"/>
        </w:rPr>
        <w:t>-R</w:t>
      </w:r>
      <w:r>
        <w:rPr>
          <w:lang w:val="en-US" w:eastAsia="zh-CN"/>
        </w:rPr>
        <w:t>就是表示递归更改</w:t>
      </w:r>
    </w:p>
    <w:p>
      <w:pPr>
        <w:pStyle w:val="Normal"/>
        <w:rPr>
          <w:lang w:val="en-US" w:eastAsia="zh-CN"/>
        </w:rPr>
      </w:pPr>
      <w:r>
        <w:rPr>
          <w:lang w:val="en-US" w:eastAsia="zh-CN"/>
        </w:rPr>
        <w:t>安装</w:t>
      </w:r>
      <w:r>
        <w:rPr>
          <w:lang w:val="en-US" w:eastAsia="zh-CN"/>
        </w:rPr>
        <w:t>Linux</w:t>
      </w:r>
      <w:r>
        <w:rPr>
          <w:lang w:val="en-US" w:eastAsia="zh-CN"/>
        </w:rPr>
        <w:t>后，第一次进系统，如何设置</w:t>
      </w:r>
      <w:r>
        <w:rPr>
          <w:lang w:val="en-US" w:eastAsia="zh-CN"/>
        </w:rPr>
        <w:t>root</w:t>
      </w:r>
      <w:r>
        <w:rPr>
          <w:lang w:val="en-US" w:eastAsia="zh-CN"/>
        </w:rPr>
        <w:t>密码</w:t>
      </w:r>
    </w:p>
    <w:p>
      <w:pPr>
        <w:pStyle w:val="Normal"/>
        <w:rPr>
          <w:lang w:val="en-US" w:eastAsia="zh-CN"/>
        </w:rPr>
      </w:pPr>
      <w:r>
        <w:rPr>
          <w:lang w:val="en-US" w:eastAsia="zh-CN"/>
        </w:rPr>
        <w:t>主要命令就是</w:t>
      </w:r>
      <w:r>
        <w:rPr>
          <w:lang w:val="en-US" w:eastAsia="zh-CN"/>
        </w:rPr>
        <w:t>sudo passwd</w:t>
      </w:r>
      <w:r>
        <w:rPr>
          <w:lang w:val="en-US" w:eastAsia="zh-CN"/>
        </w:rPr>
        <w:t>然后按照提示来做</w:t>
      </w:r>
    </w:p>
    <w:p>
      <w:pPr>
        <w:pStyle w:val="Normal"/>
        <w:rPr>
          <w:lang w:val="en-US" w:eastAsia="zh-CN"/>
        </w:rPr>
      </w:pPr>
      <w:r>
        <w:rPr>
          <w:lang w:val="en-US" w:eastAsia="zh-CN"/>
        </w:rPr>
        <w:t>http://www.linuxidc.com/Linux/2014-04/100489.htm</w:t>
      </w:r>
    </w:p>
    <w:p>
      <w:pPr>
        <w:pStyle w:val="HTMLPreformatted"/>
        <w:keepNext/>
        <w:keepLines w:val="false"/>
        <w:widowControl/>
        <w:shd w:val="clear" w:fill="2B2B2B"/>
        <w:rPr>
          <w:color w:val="FFFF00"/>
          <w:lang w:eastAsia="zh-CN"/>
        </w:rPr>
      </w:pPr>
      <w:r>
        <w:rPr>
          <w:color w:val="FFFF00"/>
          <w:lang w:eastAsia="zh-CN"/>
        </w:rPr>
      </w:r>
    </w:p>
    <w:p>
      <w:pPr>
        <w:pStyle w:val="HTMLPreformatted"/>
        <w:keepNext/>
        <w:keepLines w:val="false"/>
        <w:widowControl/>
        <w:shd w:val="clear" w:fill="2B2B2B"/>
        <w:rPr>
          <w:color w:val="FFFF00"/>
          <w:lang w:eastAsia="zh-CN"/>
        </w:rPr>
      </w:pPr>
      <w:r>
        <w:rPr>
          <w:color w:val="FFFF00"/>
          <w:lang w:eastAsia="zh-CN"/>
        </w:rPr>
      </w:r>
    </w:p>
    <w:p>
      <w:pPr>
        <w:pStyle w:val="HTMLPreformatted"/>
        <w:keepNext/>
        <w:keepLines w:val="false"/>
        <w:widowControl/>
        <w:shd w:val="clear" w:fill="2B2B2B"/>
        <w:rPr>
          <w:color w:val="FFFF00"/>
          <w:lang w:eastAsia="zh-CN"/>
        </w:rPr>
      </w:pPr>
      <w:r>
        <w:rPr>
          <w:color w:val="FFFF00"/>
          <w:lang w:eastAsia="zh-CN"/>
        </w:rPr>
      </w:r>
    </w:p>
    <w:p>
      <w:pPr>
        <w:pStyle w:val="HTMLPreformatted"/>
        <w:keepNext/>
        <w:keepLines w:val="false"/>
        <w:widowControl/>
        <w:shd w:val="clear" w:fill="2B2B2B"/>
        <w:rPr>
          <w:rFonts w:eastAsia="宋体"/>
          <w:color w:val="FFFF00"/>
          <w:lang w:eastAsia="zh-CN"/>
        </w:rPr>
      </w:pPr>
      <w:r>
        <w:rPr>
          <w:color w:val="FFFF00"/>
          <w:lang w:eastAsia="zh-CN"/>
        </w:rPr>
        <w:t>直接生成输入用的各种表单，这个</w:t>
      </w:r>
      <w:r>
        <w:rPr>
          <w:color w:val="FFFF00"/>
          <w:lang w:val="en-US" w:eastAsia="zh-CN"/>
        </w:rPr>
        <w:t>form.as_table</w:t>
      </w:r>
      <w:r>
        <w:rPr>
          <w:color w:val="FFFF00"/>
          <w:lang w:val="en-US" w:eastAsia="zh-CN"/>
        </w:rPr>
        <w:t>真的很强大，会自动验证是否是邮箱格式，但是</w:t>
      </w:r>
      <w:r>
        <w:rPr>
          <w:color w:val="FFFF00"/>
          <w:lang w:val="en-US" w:eastAsia="zh-CN"/>
        </w:rPr>
        <w:t>IE</w:t>
      </w:r>
      <w:r>
        <w:rPr>
          <w:color w:val="FFFF00"/>
          <w:lang w:val="en-US" w:eastAsia="zh-CN"/>
        </w:rPr>
        <w:t>支持不好</w:t>
      </w:r>
    </w:p>
    <w:p>
      <w:pPr>
        <w:pStyle w:val="HTMLPreformatted"/>
        <w:keepNext/>
        <w:keepLines w:val="false"/>
        <w:widowControl/>
        <w:shd w:val="clear" w:fill="2B2B2B"/>
        <w:rPr>
          <w:rFonts w:ascii="Consolas" w:hAnsi="Consolas" w:cs="Consolas"/>
          <w:color w:val="A9B7C6"/>
          <w:sz w:val="39"/>
          <w:szCs w:val="39"/>
          <w:highlight w:val="black"/>
          <w:lang w:val="en-US" w:eastAsia="zh-CN"/>
        </w:rPr>
      </w:pPr>
      <w:r>
        <w:rPr/>
        <w:drawing>
          <wp:inline distT="0" distB="13335" distL="0" distR="7620">
            <wp:extent cx="5269230" cy="1644015"/>
            <wp:effectExtent l="0" t="0" r="0" b="0"/>
            <wp:docPr id="105" name="图像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像53" descr=""/>
                    <pic:cNvPicPr>
                      <a:picLocks noChangeAspect="1" noChangeArrowheads="1"/>
                    </pic:cNvPicPr>
                  </pic:nvPicPr>
                  <pic:blipFill>
                    <a:blip r:embed="rId134"/>
                    <a:stretch>
                      <a:fillRect/>
                    </a:stretch>
                  </pic:blipFill>
                  <pic:spPr bwMode="auto">
                    <a:xfrm>
                      <a:off x="0" y="0"/>
                      <a:ext cx="5269230" cy="1644015"/>
                    </a:xfrm>
                    <a:prstGeom prst="rect">
                      <a:avLst/>
                    </a:prstGeom>
                  </pic:spPr>
                </pic:pic>
              </a:graphicData>
            </a:graphic>
          </wp:inline>
        </w:drawing>
      </w:r>
    </w:p>
    <w:p>
      <w:pPr>
        <w:pStyle w:val="HTMLPreformatted"/>
        <w:keepNext/>
        <w:keepLines w:val="false"/>
        <w:widowControl/>
        <w:shd w:val="clear" w:fill="2B2B2B"/>
        <w:rPr>
          <w:rFonts w:ascii="Consolas" w:hAnsi="Consolas" w:cs="Consolas"/>
          <w:color w:val="A9B7C6"/>
          <w:sz w:val="39"/>
          <w:szCs w:val="39"/>
          <w:highlight w:val="black"/>
          <w:lang w:val="en-US" w:eastAsia="zh-CN"/>
        </w:rPr>
      </w:pPr>
      <w:r>
        <w:rPr>
          <w:rFonts w:ascii="Consolas" w:hAnsi="Consolas" w:cs="Consolas"/>
          <w:color w:val="A9B7C6"/>
          <w:sz w:val="39"/>
          <w:szCs w:val="39"/>
          <w:shd w:fill="2B2B2B" w:val="clear"/>
          <w:lang w:val="en-US" w:eastAsia="zh-CN"/>
        </w:rPr>
        <w:t>这个新版的</w:t>
      </w:r>
      <w:r>
        <w:rPr>
          <w:rFonts w:cs="Consolas" w:ascii="Consolas" w:hAnsi="Consolas"/>
          <w:color w:val="A9B7C6"/>
          <w:sz w:val="39"/>
          <w:szCs w:val="39"/>
          <w:shd w:fill="2B2B2B" w:val="clear"/>
          <w:lang w:val="en-US" w:eastAsia="zh-CN"/>
        </w:rPr>
        <w:t>Django</w:t>
      </w:r>
      <w:r>
        <w:rPr>
          <w:rFonts w:ascii="Consolas" w:hAnsi="Consolas" w:cs="Consolas"/>
          <w:color w:val="A9B7C6"/>
          <w:sz w:val="39"/>
          <w:szCs w:val="39"/>
          <w:shd w:fill="2B2B2B" w:val="clear"/>
          <w:lang w:val="en-US" w:eastAsia="zh-CN"/>
        </w:rPr>
        <w:t>模板配置也是个坑啊，和视频里面讲的不一样，不知道是不是版本或者</w:t>
      </w:r>
      <w:r>
        <w:rPr>
          <w:rFonts w:cs="Consolas" w:ascii="Consolas" w:hAnsi="Consolas"/>
          <w:color w:val="A9B7C6"/>
          <w:sz w:val="39"/>
          <w:szCs w:val="39"/>
          <w:shd w:fill="2B2B2B" w:val="clear"/>
          <w:lang w:val="en-US" w:eastAsia="zh-CN"/>
        </w:rPr>
        <w:t>IED</w:t>
      </w:r>
      <w:r>
        <w:rPr>
          <w:rFonts w:ascii="Consolas" w:hAnsi="Consolas" w:cs="Consolas"/>
          <w:color w:val="A9B7C6"/>
          <w:sz w:val="39"/>
          <w:szCs w:val="39"/>
          <w:shd w:fill="2B2B2B" w:val="clear"/>
          <w:lang w:val="en-US" w:eastAsia="zh-CN"/>
        </w:rPr>
        <w:t>的问题，因为</w:t>
      </w:r>
      <w:r>
        <w:rPr>
          <w:rFonts w:cs="Consolas" w:ascii="Consolas" w:hAnsi="Consolas"/>
          <w:color w:val="A9B7C6"/>
          <w:sz w:val="39"/>
          <w:szCs w:val="39"/>
          <w:shd w:fill="2B2B2B" w:val="clear"/>
          <w:lang w:val="en-US" w:eastAsia="zh-CN"/>
        </w:rPr>
        <w:t>TEMPLATE_DIRS</w:t>
      </w:r>
      <w:r>
        <w:rPr>
          <w:rFonts w:ascii="Consolas" w:hAnsi="Consolas" w:cs="Consolas"/>
          <w:color w:val="A9B7C6"/>
          <w:sz w:val="39"/>
          <w:szCs w:val="39"/>
          <w:shd w:fill="2B2B2B" w:val="clear"/>
          <w:lang w:val="en-US" w:eastAsia="zh-CN"/>
        </w:rPr>
        <w:t>必须在外面手动生成，原生的就是下面的那个列表里面</w:t>
      </w:r>
      <w:r>
        <w:rPr>
          <w:rFonts w:cs="Consolas" w:ascii="Consolas" w:hAnsi="Consolas"/>
          <w:color w:val="A9B7C6"/>
          <w:sz w:val="39"/>
          <w:szCs w:val="39"/>
          <w:shd w:fill="2B2B2B" w:val="clear"/>
          <w:lang w:val="en-US" w:eastAsia="zh-CN"/>
        </w:rPr>
        <w:t>DIRS</w:t>
      </w:r>
      <w:r>
        <w:rPr>
          <w:rFonts w:ascii="Consolas" w:hAnsi="Consolas" w:cs="Consolas"/>
          <w:color w:val="A9B7C6"/>
          <w:sz w:val="39"/>
          <w:szCs w:val="39"/>
          <w:shd w:fill="2B2B2B" w:val="clear"/>
          <w:lang w:val="en-US" w:eastAsia="zh-CN"/>
        </w:rPr>
        <w:t>其实就是</w:t>
      </w:r>
      <w:r>
        <w:rPr>
          <w:rFonts w:cs="Consolas" w:ascii="Consolas" w:hAnsi="Consolas"/>
          <w:color w:val="A9B7C6"/>
          <w:sz w:val="39"/>
          <w:szCs w:val="39"/>
          <w:shd w:fill="2B2B2B" w:val="clear"/>
          <w:lang w:val="en-US" w:eastAsia="zh-CN"/>
        </w:rPr>
        <w:t>template</w:t>
      </w:r>
      <w:r>
        <w:rPr>
          <w:rFonts w:ascii="Consolas" w:hAnsi="Consolas" w:cs="Consolas"/>
          <w:color w:val="A9B7C6"/>
          <w:sz w:val="39"/>
          <w:szCs w:val="39"/>
          <w:shd w:fill="2B2B2B" w:val="clear"/>
          <w:lang w:val="en-US" w:eastAsia="zh-CN"/>
        </w:rPr>
        <w:t>所在的目录，但是它写的是一个空的元组，所以需要把上面写的引到下面的</w:t>
      </w:r>
      <w:r>
        <w:rPr>
          <w:rFonts w:cs="Consolas" w:ascii="Consolas" w:hAnsi="Consolas"/>
          <w:color w:val="A9B7C6"/>
          <w:sz w:val="39"/>
          <w:szCs w:val="39"/>
          <w:shd w:fill="2B2B2B" w:val="clear"/>
          <w:lang w:val="en-US" w:eastAsia="zh-CN"/>
        </w:rPr>
        <w:t>DIRS</w:t>
      </w:r>
      <w:r>
        <w:rPr>
          <w:rFonts w:ascii="Consolas" w:hAnsi="Consolas" w:cs="Consolas"/>
          <w:color w:val="A9B7C6"/>
          <w:sz w:val="39"/>
          <w:szCs w:val="39"/>
          <w:shd w:fill="2B2B2B" w:val="clear"/>
          <w:lang w:val="en-US" w:eastAsia="zh-CN"/>
        </w:rPr>
        <w:t>上，这样路径才对</w:t>
      </w:r>
    </w:p>
    <w:p>
      <w:pPr>
        <w:pStyle w:val="HTMLPreformatted"/>
        <w:keepNext/>
        <w:keepLines w:val="false"/>
        <w:widowControl/>
        <w:shd w:val="clear" w:fill="2B2B2B"/>
        <w:rPr>
          <w:rFonts w:ascii="Consolas" w:hAnsi="Consolas" w:cs="Consolas"/>
          <w:color w:val="A9B7C6"/>
          <w:sz w:val="39"/>
          <w:szCs w:val="39"/>
          <w:highlight w:val="black"/>
          <w:lang w:val="en-US" w:eastAsia="zh-CN"/>
        </w:rPr>
      </w:pPr>
      <w:r>
        <w:rPr>
          <w:rFonts w:ascii="Consolas" w:hAnsi="Consolas" w:cs="Consolas"/>
          <w:color w:val="A9B7C6"/>
          <w:sz w:val="39"/>
          <w:szCs w:val="39"/>
          <w:shd w:fill="2B2B2B" w:val="clear"/>
          <w:lang w:val="en-US" w:eastAsia="zh-CN"/>
        </w:rPr>
        <w:t>今天这个错误，耽误了我好久，</w:t>
      </w:r>
      <w:r>
        <w:rPr>
          <w:rFonts w:cs="Consolas" w:ascii="Consolas" w:hAnsi="Consolas"/>
          <w:color w:val="A9B7C6"/>
          <w:sz w:val="39"/>
          <w:szCs w:val="39"/>
          <w:shd w:fill="2B2B2B" w:val="clear"/>
          <w:lang w:val="en-US" w:eastAsia="zh-CN"/>
        </w:rPr>
        <w:t>fuck</w:t>
      </w:r>
      <w:r>
        <w:rPr>
          <w:rFonts w:ascii="Consolas" w:hAnsi="Consolas" w:cs="Consolas"/>
          <w:color w:val="A9B7C6"/>
          <w:sz w:val="39"/>
          <w:szCs w:val="39"/>
          <w:shd w:fill="2B2B2B" w:val="clear"/>
          <w:lang w:val="en-US" w:eastAsia="zh-CN"/>
        </w:rPr>
        <w:t>，跟着视频里面打的代码，视频里面是直接返回</w:t>
      </w:r>
      <w:r>
        <w:rPr>
          <w:rFonts w:cs="Consolas" w:ascii="Consolas" w:hAnsi="Consolas"/>
          <w:color w:val="A9B7C6"/>
          <w:sz w:val="39"/>
          <w:szCs w:val="39"/>
          <w:shd w:fill="2B2B2B" w:val="clear"/>
          <w:lang w:val="en-US" w:eastAsia="zh-CN"/>
        </w:rPr>
        <w:t>result</w:t>
      </w:r>
      <w:r>
        <w:rPr>
          <w:rFonts w:ascii="Consolas" w:hAnsi="Consolas" w:cs="Consolas"/>
          <w:color w:val="A9B7C6"/>
          <w:sz w:val="39"/>
          <w:szCs w:val="39"/>
          <w:shd w:fill="2B2B2B" w:val="clear"/>
          <w:lang w:val="en-US" w:eastAsia="zh-CN"/>
        </w:rPr>
        <w:t>，但是一直报错</w:t>
      </w:r>
      <w:r>
        <w:rPr>
          <w:rFonts w:cs="Consolas" w:ascii="Consolas" w:hAnsi="Consolas"/>
          <w:color w:val="A9B7C6"/>
          <w:sz w:val="39"/>
          <w:szCs w:val="39"/>
          <w:shd w:fill="2B2B2B" w:val="clear"/>
          <w:lang w:val="en-US" w:eastAsia="zh-CN"/>
        </w:rPr>
        <w:t>tuple has no attribute ‘get’,</w:t>
      </w:r>
      <w:r>
        <w:rPr>
          <w:rFonts w:ascii="Consolas" w:hAnsi="Consolas" w:cs="Consolas"/>
          <w:color w:val="A9B7C6"/>
          <w:sz w:val="39"/>
          <w:szCs w:val="39"/>
          <w:shd w:fill="2B2B2B" w:val="clear"/>
          <w:lang w:val="en-US" w:eastAsia="zh-CN"/>
        </w:rPr>
        <w:t>元组没有</w:t>
      </w:r>
      <w:r>
        <w:rPr>
          <w:rFonts w:cs="Consolas" w:ascii="Consolas" w:hAnsi="Consolas"/>
          <w:color w:val="A9B7C6"/>
          <w:sz w:val="39"/>
          <w:szCs w:val="39"/>
          <w:shd w:fill="2B2B2B" w:val="clear"/>
          <w:lang w:val="en-US" w:eastAsia="zh-CN"/>
        </w:rPr>
        <w:t>get</w:t>
      </w:r>
      <w:r>
        <w:rPr>
          <w:rFonts w:ascii="Consolas" w:hAnsi="Consolas" w:cs="Consolas"/>
          <w:color w:val="A9B7C6"/>
          <w:sz w:val="39"/>
          <w:szCs w:val="39"/>
          <w:shd w:fill="2B2B2B" w:val="clear"/>
          <w:lang w:val="en-US" w:eastAsia="zh-CN"/>
        </w:rPr>
        <w:t>属性，好不容易知道这个</w:t>
      </w:r>
      <w:r>
        <w:rPr>
          <w:rFonts w:cs="Consolas" w:ascii="Consolas" w:hAnsi="Consolas"/>
          <w:color w:val="A9B7C6"/>
          <w:sz w:val="39"/>
          <w:szCs w:val="39"/>
          <w:shd w:fill="2B2B2B" w:val="clear"/>
          <w:lang w:val="en-US" w:eastAsia="zh-CN"/>
        </w:rPr>
        <w:t>result</w:t>
      </w:r>
      <w:r>
        <w:rPr>
          <w:rFonts w:ascii="Consolas" w:hAnsi="Consolas" w:cs="Consolas"/>
          <w:color w:val="A9B7C6"/>
          <w:sz w:val="39"/>
          <w:szCs w:val="39"/>
          <w:shd w:fill="2B2B2B" w:val="clear"/>
          <w:lang w:val="en-US" w:eastAsia="zh-CN"/>
        </w:rPr>
        <w:t>就是</w:t>
      </w:r>
      <w:r>
        <w:rPr>
          <w:rFonts w:cs="Consolas" w:ascii="Consolas" w:hAnsi="Consolas"/>
          <w:color w:val="A9B7C6"/>
          <w:sz w:val="39"/>
          <w:szCs w:val="39"/>
          <w:shd w:fill="2B2B2B" w:val="clear"/>
          <w:lang w:val="en-US" w:eastAsia="zh-CN"/>
        </w:rPr>
        <w:t>tuple</w:t>
      </w:r>
      <w:r>
        <w:rPr>
          <w:rFonts w:ascii="Consolas" w:hAnsi="Consolas" w:cs="Consolas"/>
          <w:color w:val="A9B7C6"/>
          <w:sz w:val="39"/>
          <w:szCs w:val="39"/>
          <w:shd w:fill="2B2B2B" w:val="clear"/>
          <w:lang w:val="en-US" w:eastAsia="zh-CN"/>
        </w:rPr>
        <w:t>类型的，那为啥还会调用</w:t>
      </w:r>
      <w:r>
        <w:rPr>
          <w:rFonts w:cs="Consolas" w:ascii="Consolas" w:hAnsi="Consolas"/>
          <w:color w:val="A9B7C6"/>
          <w:sz w:val="39"/>
          <w:szCs w:val="39"/>
          <w:shd w:fill="2B2B2B" w:val="clear"/>
          <w:lang w:val="en-US" w:eastAsia="zh-CN"/>
        </w:rPr>
        <w:t>tuple</w:t>
      </w:r>
      <w:r>
        <w:rPr>
          <w:rFonts w:ascii="Consolas" w:hAnsi="Consolas" w:cs="Consolas"/>
          <w:color w:val="A9B7C6"/>
          <w:sz w:val="39"/>
          <w:szCs w:val="39"/>
          <w:shd w:fill="2B2B2B" w:val="clear"/>
          <w:lang w:val="en-US" w:eastAsia="zh-CN"/>
        </w:rPr>
        <w:t>的</w:t>
      </w:r>
      <w:r>
        <w:rPr>
          <w:rFonts w:cs="Consolas" w:ascii="Consolas" w:hAnsi="Consolas"/>
          <w:color w:val="A9B7C6"/>
          <w:sz w:val="39"/>
          <w:szCs w:val="39"/>
          <w:shd w:fill="2B2B2B" w:val="clear"/>
          <w:lang w:val="en-US" w:eastAsia="zh-CN"/>
        </w:rPr>
        <w:t>get</w:t>
      </w:r>
      <w:r>
        <w:rPr>
          <w:rFonts w:ascii="Consolas" w:hAnsi="Consolas" w:cs="Consolas"/>
          <w:color w:val="A9B7C6"/>
          <w:sz w:val="39"/>
          <w:szCs w:val="39"/>
          <w:shd w:fill="2B2B2B" w:val="clear"/>
          <w:lang w:val="en-US" w:eastAsia="zh-CN"/>
        </w:rPr>
        <w:t>方法呢？？</w:t>
      </w:r>
      <w:r>
        <w:rPr>
          <w:rFonts w:cs="Consolas" w:ascii="Consolas" w:hAnsi="Consolas"/>
          <w:color w:val="A9B7C6"/>
          <w:sz w:val="39"/>
          <w:szCs w:val="39"/>
          <w:shd w:fill="2B2B2B" w:val="clear"/>
          <w:lang w:val="en-US" w:eastAsia="zh-CN"/>
        </w:rPr>
        <w:t>Fuck</w:t>
      </w:r>
      <w:r>
        <w:rPr>
          <w:rFonts w:ascii="Consolas" w:hAnsi="Consolas" w:cs="Consolas"/>
          <w:color w:val="A9B7C6"/>
          <w:sz w:val="39"/>
          <w:szCs w:val="39"/>
          <w:shd w:fill="2B2B2B" w:val="clear"/>
          <w:lang w:val="en-US" w:eastAsia="zh-CN"/>
        </w:rPr>
        <w:t>了，没办法，如果不返回</w:t>
      </w:r>
      <w:r>
        <w:rPr>
          <w:rFonts w:cs="Consolas" w:ascii="Consolas" w:hAnsi="Consolas"/>
          <w:color w:val="A9B7C6"/>
          <w:sz w:val="39"/>
          <w:szCs w:val="39"/>
          <w:shd w:fill="2B2B2B" w:val="clear"/>
          <w:lang w:val="en-US" w:eastAsia="zh-CN"/>
        </w:rPr>
        <w:t>result</w:t>
      </w:r>
      <w:r>
        <w:rPr>
          <w:rFonts w:ascii="Consolas" w:hAnsi="Consolas" w:cs="Consolas"/>
          <w:color w:val="A9B7C6"/>
          <w:sz w:val="39"/>
          <w:szCs w:val="39"/>
          <w:shd w:fill="2B2B2B" w:val="clear"/>
          <w:lang w:val="en-US" w:eastAsia="zh-CN"/>
        </w:rPr>
        <w:t>的话，页面上又不会有结果，坑爹啊 ，</w:t>
      </w:r>
    </w:p>
    <w:p>
      <w:pPr>
        <w:pStyle w:val="HTMLPreformatted"/>
        <w:keepNext/>
        <w:keepLines w:val="false"/>
        <w:widowControl/>
        <w:shd w:val="clear" w:fill="2B2B2B"/>
        <w:rPr>
          <w:rFonts w:ascii="Consolas" w:hAnsi="Consolas" w:cs="Consolas"/>
          <w:color w:val="A9B7C6"/>
          <w:sz w:val="39"/>
          <w:szCs w:val="39"/>
          <w:highlight w:val="black"/>
          <w:lang w:val="en-US" w:eastAsia="zh-CN"/>
        </w:rPr>
      </w:pPr>
      <w:r>
        <w:rPr>
          <w:rFonts w:ascii="Consolas" w:hAnsi="Consolas" w:cs="Consolas"/>
          <w:color w:val="A9B7C6"/>
          <w:sz w:val="39"/>
          <w:szCs w:val="39"/>
          <w:shd w:fill="2B2B2B" w:val="clear"/>
          <w:lang w:val="en-US" w:eastAsia="zh-CN"/>
        </w:rPr>
        <w:t>于是就尝试这个</w:t>
      </w:r>
      <w:r>
        <w:rPr>
          <w:rFonts w:cs="Consolas" w:ascii="Consolas" w:hAnsi="Consolas"/>
          <w:color w:val="A9B7C6"/>
          <w:sz w:val="39"/>
          <w:szCs w:val="39"/>
          <w:shd w:fill="2B2B2B" w:val="clear"/>
          <w:lang w:val="en-US" w:eastAsia="zh-CN"/>
        </w:rPr>
        <w:t>return HttpResponse(result),</w:t>
      </w:r>
      <w:r>
        <w:rPr>
          <w:rFonts w:ascii="Consolas" w:hAnsi="Consolas" w:cs="Consolas"/>
          <w:color w:val="A9B7C6"/>
          <w:sz w:val="39"/>
          <w:szCs w:val="39"/>
          <w:shd w:fill="2B2B2B" w:val="clear"/>
          <w:lang w:val="en-US" w:eastAsia="zh-CN"/>
        </w:rPr>
        <w:t>结果居然行了，牛逼了</w:t>
      </w:r>
    </w:p>
    <w:p>
      <w:pPr>
        <w:pStyle w:val="HTMLPreformatted"/>
        <w:keepNext/>
        <w:keepLines w:val="false"/>
        <w:widowControl/>
        <w:shd w:val="clear" w:fill="2B2B2B"/>
        <w:rPr>
          <w:rFonts w:ascii="Consolas" w:hAnsi="Consolas" w:cs="Consolas"/>
          <w:color w:val="A9B7C6"/>
          <w:sz w:val="39"/>
          <w:szCs w:val="39"/>
          <w:highlight w:val="black"/>
          <w:lang w:val="en-US" w:eastAsia="zh-CN"/>
        </w:rPr>
      </w:pPr>
      <w:r>
        <w:rPr/>
        <w:drawing>
          <wp:inline distT="0" distB="12065" distL="0" distR="4445">
            <wp:extent cx="5272405" cy="1511935"/>
            <wp:effectExtent l="0" t="0" r="0" b="0"/>
            <wp:docPr id="106" name="图像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像54" descr=""/>
                    <pic:cNvPicPr>
                      <a:picLocks noChangeAspect="1" noChangeArrowheads="1"/>
                    </pic:cNvPicPr>
                  </pic:nvPicPr>
                  <pic:blipFill>
                    <a:blip r:embed="rId135"/>
                    <a:stretch>
                      <a:fillRect/>
                    </a:stretch>
                  </pic:blipFill>
                  <pic:spPr bwMode="auto">
                    <a:xfrm>
                      <a:off x="0" y="0"/>
                      <a:ext cx="5272405" cy="1511935"/>
                    </a:xfrm>
                    <a:prstGeom prst="rect">
                      <a:avLst/>
                    </a:prstGeom>
                  </pic:spPr>
                </pic:pic>
              </a:graphicData>
            </a:graphic>
          </wp:inline>
        </w:drawing>
      </w:r>
    </w:p>
    <w:p>
      <w:pPr>
        <w:pStyle w:val="HTMLPreformatted"/>
        <w:keepNext/>
        <w:keepLines w:val="false"/>
        <w:widowControl/>
        <w:shd w:val="clear" w:fill="2B2B2B"/>
        <w:rPr>
          <w:rFonts w:ascii="Consolas" w:hAnsi="Consolas" w:cs="Consolas"/>
          <w:color w:val="A9B7C6"/>
          <w:sz w:val="39"/>
          <w:szCs w:val="39"/>
          <w:highlight w:val="black"/>
          <w:lang w:val="en-US" w:eastAsia="zh-CN"/>
        </w:rPr>
      </w:pPr>
      <w:r>
        <w:rPr/>
        <w:drawing>
          <wp:inline distT="0" distB="12065" distL="0" distR="4445">
            <wp:extent cx="5272405" cy="1511935"/>
            <wp:effectExtent l="0" t="0" r="0" b="0"/>
            <wp:docPr id="107" name="图像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像55" descr=""/>
                    <pic:cNvPicPr>
                      <a:picLocks noChangeAspect="1" noChangeArrowheads="1"/>
                    </pic:cNvPicPr>
                  </pic:nvPicPr>
                  <pic:blipFill>
                    <a:blip r:embed="rId136"/>
                    <a:stretch>
                      <a:fillRect/>
                    </a:stretch>
                  </pic:blipFill>
                  <pic:spPr bwMode="auto">
                    <a:xfrm>
                      <a:off x="0" y="0"/>
                      <a:ext cx="5272405" cy="1511935"/>
                    </a:xfrm>
                    <a:prstGeom prst="rect">
                      <a:avLst/>
                    </a:prstGeom>
                  </pic:spPr>
                </pic:pic>
              </a:graphicData>
            </a:graphic>
          </wp:inline>
        </w:drawing>
      </w:r>
    </w:p>
    <w:p>
      <w:pPr>
        <w:pStyle w:val="HTMLPreformatted"/>
        <w:keepNext/>
        <w:keepLines w:val="false"/>
        <w:widowControl/>
        <w:shd w:val="clear" w:fill="2B2B2B"/>
        <w:rPr>
          <w:rFonts w:ascii="Consolas" w:hAnsi="Consolas" w:eastAsia="宋体" w:cs="Consolas"/>
          <w:color w:val="A9B7C6"/>
          <w:sz w:val="39"/>
          <w:szCs w:val="39"/>
          <w:highlight w:val="black"/>
          <w:lang w:val="en-US" w:eastAsia="zh-CN"/>
        </w:rPr>
      </w:pPr>
      <w:r>
        <w:rPr>
          <w:rFonts w:ascii="Consolas" w:hAnsi="Consolas" w:cs="Consolas"/>
          <w:color w:val="A9B7C6"/>
          <w:sz w:val="39"/>
          <w:szCs w:val="39"/>
          <w:shd w:fill="2B2B2B" w:val="clear"/>
          <w:lang w:val="en-US" w:eastAsia="zh-CN"/>
        </w:rPr>
        <w:t>过滤查找的</w:t>
      </w:r>
      <w:r>
        <w:rPr>
          <w:rFonts w:cs="Consolas" w:ascii="Consolas" w:hAnsi="Consolas"/>
          <w:color w:val="A9B7C6"/>
          <w:sz w:val="39"/>
          <w:szCs w:val="39"/>
          <w:shd w:fill="2B2B2B" w:val="clear"/>
          <w:lang w:val="en-US" w:eastAsia="zh-CN"/>
        </w:rPr>
        <w:t>contains__hostname</w:t>
      </w:r>
      <w:r>
        <w:rPr>
          <w:rFonts w:ascii="Consolas" w:hAnsi="Consolas" w:cs="Consolas"/>
          <w:color w:val="A9B7C6"/>
          <w:sz w:val="39"/>
          <w:szCs w:val="39"/>
          <w:shd w:fill="2B2B2B" w:val="clear"/>
          <w:lang w:val="en-US" w:eastAsia="zh-CN"/>
        </w:rPr>
        <w:t>是用的双下滑线</w:t>
      </w:r>
    </w:p>
    <w:p>
      <w:pPr>
        <w:pStyle w:val="HTMLPreformatted"/>
        <w:keepNext/>
        <w:keepLines w:val="false"/>
        <w:widowControl/>
        <w:shd w:val="clear" w:fill="2B2B2B"/>
        <w:rPr>
          <w:rFonts w:ascii="Consolas" w:hAnsi="Consolas" w:eastAsia="Consolas" w:cs="Consolas"/>
          <w:color w:val="A9B7C6"/>
          <w:sz w:val="39"/>
          <w:szCs w:val="39"/>
        </w:rPr>
      </w:pPr>
      <w:r>
        <w:rPr>
          <w:rFonts w:eastAsia="Consolas" w:cs="Consolas" w:ascii="Consolas" w:hAnsi="Consolas"/>
          <w:color w:val="A9B7C6"/>
          <w:sz w:val="39"/>
          <w:szCs w:val="39"/>
          <w:shd w:fill="2B2B2B" w:val="clear"/>
        </w:rPr>
        <w:t>assetList = Asset.objects.filter(</w:t>
      </w:r>
      <w:r>
        <w:rPr>
          <w:rFonts w:eastAsia="Consolas" w:cs="Consolas" w:ascii="Consolas" w:hAnsi="Consolas"/>
          <w:color w:val="AA4926"/>
          <w:sz w:val="39"/>
          <w:szCs w:val="39"/>
          <w:shd w:fill="2B2B2B" w:val="clear"/>
        </w:rPr>
        <w:t>hostname__contains</w:t>
      </w:r>
      <w:r>
        <w:rPr>
          <w:rFonts w:eastAsia="Consolas" w:cs="Consolas" w:ascii="Consolas" w:hAnsi="Consolas"/>
          <w:color w:val="A9B7C6"/>
          <w:sz w:val="39"/>
          <w:szCs w:val="39"/>
          <w:shd w:fill="2B2B2B" w:val="clear"/>
        </w:rPr>
        <w:t>=hostname)</w:t>
      </w:r>
    </w:p>
    <w:p>
      <w:pPr>
        <w:pStyle w:val="HTMLPreformatted"/>
        <w:keepNext/>
        <w:keepLines w:val="false"/>
        <w:widowControl/>
        <w:shd w:val="clear" w:fill="2B2B2B"/>
        <w:rPr>
          <w:rFonts w:ascii="Consolas" w:hAnsi="Consolas" w:eastAsia="Consolas" w:cs="Consolas"/>
          <w:color w:val="FFFFFF" w:themeColor="background1"/>
          <w:sz w:val="39"/>
          <w:szCs w:val="39"/>
          <w:shd w:fill="2B2B2B" w:val="clear"/>
          <w14:textFill>
            <w14:solidFill>
              <w14:schemeClr w14:val="bg1"/>
            </w14:solidFill>
          </w14:textFill>
        </w:rPr>
      </w:pPr>
      <w:r>
        <w:rPr>
          <w:rFonts w:eastAsia="Consolas" w:cs="Consolas" w:ascii="Consolas" w:hAnsi="Consolas"/>
          <w:color w:val="FFFFFF" w:themeColor="background1"/>
          <w:sz w:val="39"/>
          <w:szCs w:val="39"/>
          <w:shd w:fill="2B2B2B" w:val="clear"/>
          <w14:textFill>
            <w14:solidFill>
              <w14:schemeClr w14:val="bg1"/>
            </w14:solidFill>
          </w14:textFill>
        </w:rPr>
      </w:r>
    </w:p>
    <w:p>
      <w:pPr>
        <w:pStyle w:val="HTMLPreformatted"/>
        <w:keepNext/>
        <w:keepLines w:val="false"/>
        <w:widowControl/>
        <w:shd w:val="clear" w:fill="2B2B2B"/>
        <w:rPr>
          <w:rFonts w:ascii="Consolas" w:hAnsi="Consolas" w:eastAsia="宋体" w:cs="Consolas"/>
          <w:color w:val="FFFFFF" w:themeColor="background1"/>
          <w:sz w:val="39"/>
          <w:szCs w:val="39"/>
          <w:highlight w:val="black"/>
          <w:lang w:eastAsia="zh-CN"/>
          <w14:textFill>
            <w14:solidFill>
              <w14:schemeClr w14:val="bg1"/>
            </w14:solidFill>
          </w14:textFill>
        </w:rPr>
      </w:pPr>
      <w:r>
        <w:rPr>
          <w:rFonts w:ascii="Consolas" w:hAnsi="Consolas" w:cs="Consolas"/>
          <w:color w:val="FFFFFF" w:themeColor="background1"/>
          <w:sz w:val="39"/>
          <w:szCs w:val="39"/>
          <w:shd w:fill="2B2B2B" w:val="clear"/>
          <w:lang w:eastAsia="zh-CN"/>
          <w14:textFill>
            <w14:solidFill>
              <w14:schemeClr w14:val="bg1"/>
            </w14:solidFill>
          </w14:textFill>
        </w:rPr>
        <w:t>这里的最后的</w:t>
      </w:r>
      <w:r>
        <w:rPr>
          <w:rFonts w:cs="Consolas" w:ascii="Consolas" w:hAnsi="Consolas"/>
          <w:color w:val="FFFFFF" w:themeColor="background1"/>
          <w:sz w:val="39"/>
          <w:szCs w:val="39"/>
          <w:shd w:fill="2B2B2B" w:val="clear"/>
          <w:lang w:val="en-US" w:eastAsia="zh-CN"/>
          <w14:textFill>
            <w14:solidFill>
              <w14:schemeClr w14:val="bg1"/>
            </w14:solidFill>
          </w14:textFill>
        </w:rPr>
        <w:t>$</w:t>
      </w:r>
      <w:r>
        <w:rPr>
          <w:rFonts w:ascii="Consolas" w:hAnsi="Consolas" w:cs="Consolas"/>
          <w:color w:val="FFFFFF" w:themeColor="background1"/>
          <w:sz w:val="39"/>
          <w:szCs w:val="39"/>
          <w:shd w:fill="2B2B2B" w:val="clear"/>
          <w:lang w:val="en-US" w:eastAsia="zh-CN"/>
          <w14:textFill>
            <w14:solidFill>
              <w14:schemeClr w14:val="bg1"/>
            </w14:solidFill>
          </w14:textFill>
        </w:rPr>
        <w:t>符号就是为了让</w:t>
      </w:r>
      <w:r>
        <w:rPr>
          <w:rFonts w:cs="Consolas" w:ascii="Consolas" w:hAnsi="Consolas"/>
          <w:color w:val="FFFFFF" w:themeColor="background1"/>
          <w:sz w:val="39"/>
          <w:szCs w:val="39"/>
          <w:shd w:fill="2B2B2B" w:val="clear"/>
          <w:lang w:val="en-US" w:eastAsia="zh-CN"/>
          <w14:textFill>
            <w14:solidFill>
              <w14:schemeClr w14:val="bg1"/>
            </w14:solidFill>
          </w14:textFill>
        </w:rPr>
        <w:t>url</w:t>
      </w:r>
      <w:r>
        <w:rPr>
          <w:rFonts w:ascii="Consolas" w:hAnsi="Consolas" w:cs="Consolas"/>
          <w:color w:val="FFFFFF" w:themeColor="background1"/>
          <w:sz w:val="39"/>
          <w:szCs w:val="39"/>
          <w:shd w:fill="2B2B2B" w:val="clear"/>
          <w:lang w:val="en-US" w:eastAsia="zh-CN"/>
          <w14:textFill>
            <w14:solidFill>
              <w14:schemeClr w14:val="bg1"/>
            </w14:solidFill>
          </w14:textFill>
        </w:rPr>
        <w:t>地址最后能够加上</w:t>
      </w:r>
      <w:r>
        <w:rPr>
          <w:rFonts w:cs="Consolas" w:ascii="Consolas" w:hAnsi="Consolas"/>
          <w:color w:val="FFFFFF" w:themeColor="background1"/>
          <w:sz w:val="39"/>
          <w:szCs w:val="39"/>
          <w:shd w:fill="2B2B2B" w:val="clear"/>
          <w:lang w:val="en-US" w:eastAsia="zh-CN"/>
          <w14:textFill>
            <w14:solidFill>
              <w14:schemeClr w14:val="bg1"/>
            </w14:solidFill>
          </w14:textFill>
        </w:rPr>
        <w:t>/</w:t>
      </w:r>
    </w:p>
    <w:p>
      <w:pPr>
        <w:pStyle w:val="HTMLPreformatted"/>
        <w:keepNext/>
        <w:keepLines w:val="false"/>
        <w:widowControl/>
        <w:shd w:val="clear" w:fill="2B2B2B"/>
        <w:rPr>
          <w:rFonts w:ascii="Consolas" w:hAnsi="Consolas" w:eastAsia="Consolas" w:cs="Consolas"/>
          <w:color w:val="FFFFFF" w:themeColor="background1"/>
          <w:sz w:val="39"/>
          <w:szCs w:val="39"/>
          <w14:textFill>
            <w14:solidFill>
              <w14:schemeClr w14:val="bg1"/>
            </w14:solidFill>
          </w14:textFill>
        </w:rPr>
      </w:pPr>
      <w:r>
        <w:rPr>
          <w:rFonts w:eastAsia="Consolas" w:cs="Consolas" w:ascii="Consolas" w:hAnsi="Consolas"/>
          <w:color w:val="FFFFFF" w:themeColor="background1"/>
          <w:sz w:val="39"/>
          <w:szCs w:val="39"/>
          <w:shd w:fill="2B2B2B" w:val="clear"/>
          <w14:textFill>
            <w14:solidFill>
              <w14:schemeClr w14:val="bg1"/>
            </w14:solidFill>
          </w14:textFill>
        </w:rPr>
        <w:t>url(r'^add/(?P&lt;name&gt;\d*)/$', Add),</w:t>
        <w:br/>
        <w:t>url(r'^delete/(?P&lt;name&gt;\d*)/$', Delete)</w:t>
      </w:r>
    </w:p>
    <w:p>
      <w:pPr>
        <w:pStyle w:val="Style19"/>
        <w:spacing w:before="240" w:after="120"/>
        <w:rPr>
          <w:lang w:eastAsia="zh-CN"/>
        </w:rPr>
      </w:pPr>
      <w:r>
        <w:rPr>
          <w:lang w:eastAsia="zh-CN"/>
        </w:rPr>
      </w:r>
    </w:p>
    <w:p>
      <w:pPr>
        <w:pStyle w:val="Style19"/>
        <w:spacing w:before="240" w:after="120"/>
        <w:rPr>
          <w:lang w:eastAsia="zh-CN"/>
        </w:rPr>
      </w:pPr>
      <w:r>
        <w:rPr>
          <w:lang w:eastAsia="zh-CN"/>
        </w:rPr>
        <w:t>主键会自动创建索引，我们也可以自己创建史索引</w:t>
      </w:r>
    </w:p>
    <w:p>
      <w:pPr>
        <w:pStyle w:val="Style19"/>
        <w:spacing w:before="240" w:after="120"/>
        <w:rPr>
          <w:lang w:eastAsia="zh-CN"/>
        </w:rPr>
      </w:pPr>
      <w:r>
        <w:rPr>
          <w:lang w:eastAsia="zh-CN"/>
        </w:rPr>
        <w:t>果然在代码里面设置了默认值，控制台就不会输出让你选择了，</w:t>
      </w:r>
    </w:p>
    <w:p>
      <w:pPr>
        <w:pStyle w:val="Style19"/>
        <w:spacing w:before="240" w:after="120"/>
        <w:rPr>
          <w:lang w:val="en-US" w:eastAsia="zh-CN"/>
        </w:rPr>
      </w:pPr>
      <w:r>
        <w:rPr>
          <w:lang w:val="en-US" w:eastAsia="zh-CN"/>
        </w:rPr>
        <w:t>Windows</w:t>
      </w:r>
      <w:r>
        <w:rPr>
          <w:lang w:val="en-US" w:eastAsia="zh-CN"/>
        </w:rPr>
        <w:t>居然没有提示让我安装</w:t>
      </w:r>
      <w:r>
        <w:rPr>
          <w:lang w:val="en-US" w:eastAsia="zh-CN"/>
        </w:rPr>
        <w:t>MySQLdb</w:t>
      </w:r>
      <w:r>
        <w:rPr>
          <w:lang w:val="en-US" w:eastAsia="zh-CN"/>
        </w:rPr>
        <w:t>这个</w:t>
      </w:r>
      <w:r>
        <w:rPr>
          <w:lang w:val="en-US" w:eastAsia="zh-CN"/>
        </w:rPr>
        <w:t>module</w:t>
      </w:r>
      <w:r>
        <w:rPr>
          <w:lang w:val="en-US" w:eastAsia="zh-CN"/>
        </w:rPr>
        <w:t>，可能这个模块不是</w:t>
      </w:r>
      <w:r>
        <w:rPr>
          <w:lang w:val="en-US" w:eastAsia="zh-CN"/>
        </w:rPr>
        <w:t>python</w:t>
      </w:r>
      <w:r>
        <w:rPr>
          <w:lang w:val="en-US" w:eastAsia="zh-CN"/>
        </w:rPr>
        <w:t>特有的把，但是我用</w:t>
      </w:r>
      <w:r>
        <w:rPr>
          <w:lang w:val="en-US" w:eastAsia="zh-CN"/>
        </w:rPr>
        <w:t xml:space="preserve">pip </w:t>
      </w:r>
      <w:r>
        <w:rPr>
          <w:lang w:val="en-US" w:eastAsia="zh-CN"/>
        </w:rPr>
        <w:t>安装</w:t>
      </w:r>
      <w:r>
        <w:rPr>
          <w:lang w:val="en-US" w:eastAsia="zh-CN"/>
        </w:rPr>
        <w:t>python-mysql</w:t>
      </w:r>
      <w:r>
        <w:rPr>
          <w:lang w:val="en-US" w:eastAsia="zh-CN"/>
        </w:rPr>
        <w:t>确实找不到包</w:t>
      </w:r>
    </w:p>
    <w:p>
      <w:pPr>
        <w:pStyle w:val="Style19"/>
        <w:spacing w:before="240" w:after="120"/>
        <w:rPr>
          <w:lang w:val="en-US" w:eastAsia="zh-CN"/>
        </w:rPr>
      </w:pPr>
      <w:r>
        <w:rPr>
          <w:lang w:eastAsia="zh-CN"/>
        </w:rPr>
        <w:t>终于讲</w:t>
      </w:r>
      <w:r>
        <w:rPr>
          <w:lang w:val="en-US" w:eastAsia="zh-CN"/>
        </w:rPr>
        <w:t>windows</w:t>
      </w:r>
      <w:r>
        <w:rPr>
          <w:lang w:val="en-US" w:eastAsia="zh-CN"/>
        </w:rPr>
        <w:t>上的</w:t>
      </w:r>
      <w:r>
        <w:rPr>
          <w:lang w:val="en-US" w:eastAsia="zh-CN"/>
        </w:rPr>
        <w:t>python</w:t>
      </w:r>
      <w:r>
        <w:rPr>
          <w:lang w:val="en-US" w:eastAsia="zh-CN"/>
        </w:rPr>
        <w:t>的</w:t>
      </w:r>
      <w:r>
        <w:rPr>
          <w:lang w:val="en-US" w:eastAsia="zh-CN"/>
        </w:rPr>
        <w:t>pip</w:t>
      </w:r>
      <w:r>
        <w:rPr>
          <w:lang w:val="en-US" w:eastAsia="zh-CN"/>
        </w:rPr>
        <w:t>管理器给配置好了，就是下面这个帖子</w:t>
      </w:r>
    </w:p>
    <w:p>
      <w:pPr>
        <w:pStyle w:val="Style19"/>
        <w:spacing w:before="240" w:after="120"/>
        <w:rPr>
          <w:lang w:val="en-US" w:eastAsia="zh-CN"/>
        </w:rPr>
      </w:pPr>
      <w:r>
        <w:rPr>
          <w:lang w:val="en-US" w:eastAsia="zh-CN"/>
        </w:rPr>
        <w:t>，下载</w:t>
      </w:r>
      <w:r>
        <w:rPr>
          <w:lang w:val="en-US" w:eastAsia="zh-CN"/>
        </w:rPr>
        <w:t>pip</w:t>
      </w:r>
      <w:r>
        <w:rPr>
          <w:lang w:val="en-US" w:eastAsia="zh-CN"/>
        </w:rPr>
        <w:t>的安装包然后用</w:t>
      </w:r>
      <w:r>
        <w:rPr>
          <w:lang w:val="en-US" w:eastAsia="zh-CN"/>
        </w:rPr>
        <w:t>python</w:t>
      </w:r>
      <w:r>
        <w:rPr>
          <w:lang w:val="en-US" w:eastAsia="zh-CN"/>
        </w:rPr>
        <w:t>命令安装，但是有一些小技巧，首先是我有</w:t>
      </w:r>
      <w:r>
        <w:rPr>
          <w:lang w:val="en-US" w:eastAsia="zh-CN"/>
        </w:rPr>
        <w:t>2</w:t>
      </w:r>
      <w:r>
        <w:rPr>
          <w:lang w:val="en-US" w:eastAsia="zh-CN"/>
        </w:rPr>
        <w:t>个版本的</w:t>
      </w:r>
      <w:r>
        <w:rPr>
          <w:lang w:val="en-US" w:eastAsia="zh-CN"/>
        </w:rPr>
        <w:t>python</w:t>
      </w:r>
      <w:r>
        <w:rPr>
          <w:lang w:val="en-US" w:eastAsia="zh-CN"/>
        </w:rPr>
        <w:t>，所以用</w:t>
      </w:r>
      <w:r>
        <w:rPr>
          <w:lang w:val="en-US" w:eastAsia="zh-CN"/>
        </w:rPr>
        <w:t>python</w:t>
      </w:r>
      <w:r>
        <w:rPr>
          <w:lang w:val="en-US" w:eastAsia="zh-CN"/>
        </w:rPr>
        <w:t>命令安装的时候要注意，用</w:t>
      </w:r>
      <w:r>
        <w:rPr>
          <w:lang w:val="en-US" w:eastAsia="zh-CN"/>
        </w:rPr>
        <w:t xml:space="preserve">python setup.py install </w:t>
      </w:r>
      <w:r>
        <w:rPr>
          <w:lang w:val="en-US" w:eastAsia="zh-CN"/>
        </w:rPr>
        <w:t>就是安装的和</w:t>
      </w:r>
      <w:r>
        <w:rPr>
          <w:lang w:val="en-US" w:eastAsia="zh-CN"/>
        </w:rPr>
        <w:t>python2.7</w:t>
      </w:r>
      <w:r>
        <w:rPr>
          <w:lang w:val="en-US" w:eastAsia="zh-CN"/>
        </w:rPr>
        <w:t>关联的</w:t>
      </w:r>
      <w:r>
        <w:rPr>
          <w:lang w:val="en-US" w:eastAsia="zh-CN"/>
        </w:rPr>
        <w:t>pip</w:t>
      </w:r>
      <w:r>
        <w:rPr>
          <w:lang w:val="en-US" w:eastAsia="zh-CN"/>
        </w:rPr>
        <w:t>，</w:t>
      </w:r>
      <w:r>
        <w:rPr>
          <w:lang w:val="en-US" w:eastAsia="zh-CN"/>
        </w:rPr>
        <w:t xml:space="preserve">python3 setup.py install </w:t>
      </w:r>
      <w:r>
        <w:rPr>
          <w:lang w:val="en-US" w:eastAsia="zh-CN"/>
        </w:rPr>
        <w:t>就是安装的和</w:t>
      </w:r>
      <w:r>
        <w:rPr>
          <w:lang w:val="en-US" w:eastAsia="zh-CN"/>
        </w:rPr>
        <w:t>python3.5</w:t>
      </w:r>
      <w:r>
        <w:rPr>
          <w:lang w:val="en-US" w:eastAsia="zh-CN"/>
        </w:rPr>
        <w:t>关联的</w:t>
      </w:r>
      <w:r>
        <w:rPr>
          <w:lang w:val="en-US" w:eastAsia="zh-CN"/>
        </w:rPr>
        <w:t>pip</w:t>
      </w:r>
      <w:r>
        <w:rPr>
          <w:lang w:val="en-US" w:eastAsia="zh-CN"/>
        </w:rPr>
        <w:t>，要注意这一点，还有一个点，一定要看安装后的命令提示，看看是安装到那个</w:t>
      </w:r>
      <w:r>
        <w:rPr>
          <w:lang w:val="en-US" w:eastAsia="zh-CN"/>
        </w:rPr>
        <w:t>scripts</w:t>
      </w:r>
      <w:r>
        <w:rPr>
          <w:lang w:val="en-US" w:eastAsia="zh-CN"/>
        </w:rPr>
        <w:t>文件夹下了，因为最后要配置环境变量的，要把含有</w:t>
      </w:r>
      <w:r>
        <w:rPr>
          <w:lang w:val="en-US" w:eastAsia="zh-CN"/>
        </w:rPr>
        <w:t>pip</w:t>
      </w:r>
      <w:r>
        <w:rPr>
          <w:lang w:val="en-US" w:eastAsia="zh-CN"/>
        </w:rPr>
        <w:t>脚本的目录配置到环境变量里面，每个目录都有不一样的，特别是</w:t>
      </w:r>
      <w:r>
        <w:rPr>
          <w:lang w:val="en-US" w:eastAsia="zh-CN"/>
        </w:rPr>
        <w:t>python</w:t>
      </w:r>
      <w:r>
        <w:rPr>
          <w:lang w:val="en-US" w:eastAsia="zh-CN"/>
        </w:rPr>
        <w:t>版本多的时候，要注意，找对</w:t>
      </w:r>
      <w:r>
        <w:rPr>
          <w:lang w:val="en-US" w:eastAsia="zh-CN"/>
        </w:rPr>
        <w:t>python</w:t>
      </w:r>
      <w:r>
        <w:rPr>
          <w:lang w:val="en-US" w:eastAsia="zh-CN"/>
        </w:rPr>
        <w:t>脚本，有的是在</w:t>
      </w:r>
      <w:r>
        <w:rPr>
          <w:lang w:val="en-US" w:eastAsia="zh-CN"/>
        </w:rPr>
        <w:t>C</w:t>
      </w:r>
      <w:r>
        <w:rPr>
          <w:lang w:val="en-US" w:eastAsia="zh-CN"/>
        </w:rPr>
        <w:t>盘的</w:t>
      </w:r>
      <w:r>
        <w:rPr>
          <w:lang w:val="en-US" w:eastAsia="zh-CN"/>
        </w:rPr>
        <w:t>python27</w:t>
      </w:r>
      <w:r>
        <w:rPr>
          <w:lang w:val="en-US" w:eastAsia="zh-CN"/>
        </w:rPr>
        <w:t>目录下，有的是在</w:t>
      </w:r>
      <w:r>
        <w:rPr>
          <w:lang w:val="en-US" w:eastAsia="zh-CN"/>
        </w:rPr>
        <w:t>administrator/app/local,</w:t>
      </w:r>
      <w:r>
        <w:rPr>
          <w:lang w:val="en-US" w:eastAsia="zh-CN"/>
        </w:rPr>
        <w:t>有的是在</w:t>
      </w:r>
      <w:r>
        <w:rPr>
          <w:lang w:val="en-US" w:eastAsia="zh-CN"/>
        </w:rPr>
        <w:t>administrator/app/Roma,</w:t>
      </w:r>
      <w:r>
        <w:rPr>
          <w:lang w:val="en-US" w:eastAsia="zh-CN"/>
        </w:rPr>
        <w:t>要注意找对才行的</w:t>
      </w:r>
    </w:p>
    <w:p>
      <w:pPr>
        <w:pStyle w:val="Style19"/>
        <w:spacing w:before="240" w:after="120"/>
        <w:rPr>
          <w:lang w:val="en-US" w:eastAsia="zh-CN"/>
        </w:rPr>
      </w:pPr>
      <w:r>
        <w:rPr>
          <w:lang w:val="en-US" w:eastAsia="zh-CN"/>
        </w:rPr>
        <w:t>以脚本目录下，能够看到</w:t>
      </w:r>
      <w:r>
        <w:rPr>
          <w:lang w:val="en-US" w:eastAsia="zh-CN"/>
        </w:rPr>
        <w:t>pip</w:t>
      </w:r>
      <w:r>
        <w:rPr>
          <w:lang w:val="en-US" w:eastAsia="zh-CN"/>
        </w:rPr>
        <w:t>相关文件才行</w:t>
      </w:r>
    </w:p>
    <w:p>
      <w:pPr>
        <w:pStyle w:val="Style19"/>
        <w:spacing w:before="240" w:after="120"/>
        <w:rPr/>
      </w:pPr>
      <w:hyperlink r:id="rId137">
        <w:r>
          <w:rPr>
            <w:rStyle w:val="Internet"/>
            <w:lang w:val="en-US" w:eastAsia="zh-CN"/>
          </w:rPr>
          <w:t>http://www.cnblogs.com/yuanzm/p/4089856.html</w:t>
        </w:r>
      </w:hyperlink>
    </w:p>
    <w:p>
      <w:pPr>
        <w:pStyle w:val="Style19"/>
        <w:spacing w:before="240" w:after="120"/>
        <w:rPr>
          <w:lang w:val="en-US" w:eastAsia="zh-CN"/>
        </w:rPr>
      </w:pPr>
      <w:r>
        <w:rPr>
          <w:lang w:val="en-US" w:eastAsia="zh-CN"/>
        </w:rPr>
        <w:t>http://www.tuicool.com/articles/eiM3Er3/</w:t>
      </w:r>
    </w:p>
    <w:p>
      <w:pPr>
        <w:pStyle w:val="Style19"/>
        <w:spacing w:before="240" w:after="120"/>
        <w:rPr>
          <w:rStyle w:val="Style11"/>
          <w:rFonts w:eastAsia="宋体"/>
          <w:lang w:val="en-US" w:eastAsia="zh-CN"/>
        </w:rPr>
      </w:pPr>
      <w:r>
        <w:rPr/>
        <w:drawing>
          <wp:inline distT="0" distB="1905" distL="0" distR="12065">
            <wp:extent cx="5264785" cy="2074545"/>
            <wp:effectExtent l="0" t="0" r="0" b="0"/>
            <wp:docPr id="108" name="图像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像56" descr=""/>
                    <pic:cNvPicPr>
                      <a:picLocks noChangeAspect="1" noChangeArrowheads="1"/>
                    </pic:cNvPicPr>
                  </pic:nvPicPr>
                  <pic:blipFill>
                    <a:blip r:embed="rId138"/>
                    <a:stretch>
                      <a:fillRect/>
                    </a:stretch>
                  </pic:blipFill>
                  <pic:spPr bwMode="auto">
                    <a:xfrm>
                      <a:off x="0" y="0"/>
                      <a:ext cx="5264785" cy="2074545"/>
                    </a:xfrm>
                    <a:prstGeom prst="rect">
                      <a:avLst/>
                    </a:prstGeom>
                  </pic:spPr>
                </pic:pic>
              </a:graphicData>
            </a:graphic>
          </wp:inline>
        </w:drawing>
      </w:r>
    </w:p>
    <w:p>
      <w:pPr>
        <w:pStyle w:val="Style19"/>
        <w:spacing w:before="240" w:after="120"/>
        <w:rPr>
          <w:rStyle w:val="Style11"/>
          <w:rFonts w:eastAsia="宋体"/>
          <w:lang w:val="en-US" w:eastAsia="zh-CN"/>
        </w:rPr>
      </w:pPr>
      <w:r>
        <w:rPr>
          <w:rFonts w:eastAsia="宋体"/>
          <w:lang w:val="en-US" w:eastAsia="zh-CN"/>
        </w:rPr>
      </w:r>
    </w:p>
    <w:p>
      <w:pPr>
        <w:pStyle w:val="Style19"/>
        <w:spacing w:before="240" w:after="120"/>
        <w:rPr>
          <w:rStyle w:val="Style11"/>
          <w:rFonts w:eastAsia="宋体"/>
          <w:lang w:val="en-US" w:eastAsia="zh-CN"/>
        </w:rPr>
      </w:pPr>
      <w:r>
        <w:rPr>
          <w:rStyle w:val="Style11"/>
          <w:rFonts w:eastAsia="宋体"/>
          <w:lang w:val="en-US" w:eastAsia="zh-CN"/>
        </w:rPr>
        <w:t>Yes,windows</w:t>
      </w:r>
      <w:r>
        <w:rPr>
          <w:rStyle w:val="Style11"/>
          <w:rFonts w:eastAsia="宋体"/>
          <w:lang w:val="en-US" w:eastAsia="zh-CN"/>
        </w:rPr>
        <w:t>下把</w:t>
      </w:r>
      <w:r>
        <w:rPr>
          <w:rStyle w:val="Style11"/>
          <w:rFonts w:eastAsia="宋体"/>
          <w:lang w:val="en-US" w:eastAsia="zh-CN"/>
        </w:rPr>
        <w:t>django</w:t>
      </w:r>
      <w:r>
        <w:rPr>
          <w:rStyle w:val="Style11"/>
          <w:rFonts w:eastAsia="宋体"/>
          <w:lang w:val="en-US" w:eastAsia="zh-CN"/>
        </w:rPr>
        <w:t>的各个环境变量配置好了，也是可以用</w:t>
      </w:r>
      <w:r>
        <w:rPr>
          <w:rStyle w:val="Style11"/>
          <w:rFonts w:eastAsia="宋体"/>
          <w:lang w:val="en-US" w:eastAsia="zh-CN"/>
        </w:rPr>
        <w:t>Django</w:t>
      </w:r>
      <w:r>
        <w:rPr>
          <w:rStyle w:val="Style11"/>
          <w:rFonts w:eastAsia="宋体"/>
          <w:lang w:val="en-US" w:eastAsia="zh-CN"/>
        </w:rPr>
        <w:t>的，两个环境变量都要加进去</w:t>
      </w:r>
    </w:p>
    <w:p>
      <w:pPr>
        <w:pStyle w:val="Style19"/>
        <w:spacing w:before="240" w:after="120"/>
        <w:rPr>
          <w:rStyle w:val="Style11"/>
          <w:rFonts w:eastAsia="宋体"/>
          <w:lang w:val="en-US" w:eastAsia="zh-CN"/>
        </w:rPr>
      </w:pPr>
      <w:r>
        <w:rPr>
          <w:rStyle w:val="Style11"/>
          <w:rFonts w:eastAsia="宋体"/>
          <w:lang w:val="en-US" w:eastAsia="zh-CN"/>
        </w:rPr>
        <w:t>我就是照着这个连接来做的，可用</w:t>
      </w:r>
    </w:p>
    <w:p>
      <w:pPr>
        <w:pStyle w:val="Style19"/>
        <w:spacing w:before="240" w:after="120"/>
        <w:rPr>
          <w:rStyle w:val="Style11"/>
          <w:rFonts w:eastAsia="宋体"/>
          <w:lang w:val="en-US" w:eastAsia="zh-CN"/>
        </w:rPr>
      </w:pPr>
      <w:r>
        <w:rPr>
          <w:rStyle w:val="Style11"/>
          <w:rFonts w:eastAsia="宋体"/>
          <w:lang w:val="en-US" w:eastAsia="zh-CN"/>
        </w:rPr>
        <w:t>http://jingyan.baidu.com/album/466506580e7d29f549e5f8b6.html?picindex=3</w:t>
      </w:r>
    </w:p>
    <w:p>
      <w:pPr>
        <w:pStyle w:val="Style19"/>
        <w:spacing w:before="240" w:after="120"/>
        <w:rPr>
          <w:rStyle w:val="Style11"/>
          <w:rFonts w:eastAsia="宋体"/>
          <w:lang w:val="en-US" w:eastAsia="zh-CN"/>
        </w:rPr>
      </w:pPr>
      <w:r>
        <w:rPr>
          <w:rStyle w:val="Style11"/>
          <w:rFonts w:eastAsia="宋体"/>
          <w:lang w:val="en-US" w:eastAsia="zh-CN"/>
        </w:rPr>
        <w:t>Python2</w:t>
      </w:r>
      <w:r>
        <w:rPr>
          <w:rStyle w:val="Style11"/>
          <w:rFonts w:eastAsia="宋体"/>
          <w:lang w:val="en-US" w:eastAsia="zh-CN"/>
        </w:rPr>
        <w:t>，</w:t>
      </w:r>
      <w:r>
        <w:rPr>
          <w:rStyle w:val="Style11"/>
          <w:rFonts w:eastAsia="宋体"/>
          <w:lang w:val="en-US" w:eastAsia="zh-CN"/>
        </w:rPr>
        <w:t>python3</w:t>
      </w:r>
      <w:r>
        <w:rPr>
          <w:rStyle w:val="Style11"/>
          <w:rFonts w:eastAsia="宋体"/>
          <w:lang w:val="en-US" w:eastAsia="zh-CN"/>
        </w:rPr>
        <w:t>的最好都配一下</w:t>
      </w:r>
    </w:p>
    <w:p>
      <w:pPr>
        <w:pStyle w:val="Style19"/>
        <w:spacing w:before="240" w:after="120"/>
        <w:rPr>
          <w:rStyle w:val="Style11"/>
          <w:rFonts w:eastAsia="宋体"/>
          <w:lang w:eastAsia="zh-CN"/>
        </w:rPr>
      </w:pPr>
      <w:r>
        <w:rPr>
          <w:rFonts w:eastAsia="宋体"/>
          <w:lang w:eastAsia="zh-CN"/>
        </w:rPr>
      </w:r>
    </w:p>
    <w:p>
      <w:pPr>
        <w:pStyle w:val="Style19"/>
        <w:spacing w:before="240" w:after="120"/>
        <w:rPr>
          <w:rStyle w:val="Style11"/>
          <w:rFonts w:eastAsia="宋体"/>
          <w:lang w:eastAsia="zh-CN"/>
        </w:rPr>
      </w:pPr>
      <w:r>
        <w:rPr>
          <w:rStyle w:val="Style11"/>
          <w:rFonts w:eastAsia="宋体"/>
          <w:lang w:eastAsia="zh-CN"/>
        </w:rPr>
        <w:t>擦，我的</w:t>
      </w:r>
      <w:r>
        <w:rPr>
          <w:rStyle w:val="Style11"/>
          <w:rFonts w:eastAsia="宋体"/>
          <w:lang w:val="en-US" w:eastAsia="zh-CN"/>
        </w:rPr>
        <w:t>CMD</w:t>
      </w:r>
      <w:r>
        <w:rPr>
          <w:rStyle w:val="Style11"/>
          <w:rFonts w:eastAsia="宋体"/>
          <w:lang w:val="en-US" w:eastAsia="zh-CN"/>
        </w:rPr>
        <w:t>下，用</w:t>
      </w:r>
      <w:r>
        <w:rPr>
          <w:rStyle w:val="Style11"/>
          <w:rFonts w:eastAsia="宋体"/>
          <w:lang w:val="en-US" w:eastAsia="zh-CN"/>
        </w:rPr>
        <w:t>utf-8</w:t>
      </w:r>
      <w:r>
        <w:rPr>
          <w:rStyle w:val="Style11"/>
          <w:rFonts w:eastAsia="宋体"/>
          <w:lang w:val="en-US" w:eastAsia="zh-CN"/>
        </w:rPr>
        <w:t>编码居然是乱码，只能改成</w:t>
      </w:r>
      <w:r>
        <w:rPr>
          <w:rStyle w:val="Style11"/>
          <w:rFonts w:eastAsia="宋体"/>
          <w:lang w:val="en-US" w:eastAsia="zh-CN"/>
        </w:rPr>
        <w:t>gbk</w:t>
      </w:r>
      <w:r>
        <w:rPr>
          <w:rStyle w:val="Style11"/>
          <w:rFonts w:eastAsia="宋体"/>
          <w:lang w:val="en-US" w:eastAsia="zh-CN"/>
        </w:rPr>
        <w:t>的才行，</w:t>
      </w:r>
      <w:r>
        <w:rPr>
          <w:rStyle w:val="Style11"/>
          <w:rFonts w:eastAsia="宋体"/>
          <w:lang w:val="en-US" w:eastAsia="zh-CN"/>
        </w:rPr>
        <w:t>chcp639</w:t>
      </w:r>
    </w:p>
    <w:p>
      <w:pPr>
        <w:pStyle w:val="Style19"/>
        <w:spacing w:before="240" w:after="120"/>
        <w:rPr>
          <w:rStyle w:val="Style11"/>
        </w:rPr>
      </w:pPr>
      <w:r>
        <w:rPr/>
      </w:r>
    </w:p>
    <w:p>
      <w:pPr>
        <w:pStyle w:val="Style19"/>
        <w:spacing w:before="240" w:after="120"/>
        <w:rPr/>
      </w:pPr>
      <w:r>
        <w:rPr>
          <w:rStyle w:val="Style11"/>
        </w:rPr>
        <w:t>nvarchar</w:t>
      </w:r>
      <w:r>
        <w:rPr>
          <w:rStyle w:val="Style11"/>
        </w:rPr>
        <w:t>是表示中文</w:t>
      </w:r>
    </w:p>
    <w:p>
      <w:pPr>
        <w:pStyle w:val="1"/>
        <w:spacing w:before="240" w:after="120"/>
        <w:rPr/>
      </w:pPr>
      <w:r>
        <w:rPr>
          <w:rStyle w:val="Style11"/>
          <w:caps w:val="false"/>
          <w:smallCaps w:val="false"/>
          <w:color w:val="000000"/>
          <w:spacing w:val="0"/>
        </w:rPr>
        <w:t>修改数据库的时候确实会出这个问题，只有把数据库里面和</w:t>
      </w:r>
      <w:r>
        <w:rPr>
          <w:rStyle w:val="Style11"/>
          <w:b w:val="false"/>
          <w:i w:val="false"/>
          <w:caps w:val="false"/>
          <w:smallCaps w:val="false"/>
          <w:color w:val="000000"/>
          <w:spacing w:val="0"/>
          <w:sz w:val="27"/>
        </w:rPr>
        <w:t>Django</w:t>
      </w:r>
      <w:r>
        <w:rPr>
          <w:rStyle w:val="Style11"/>
          <w:caps w:val="false"/>
          <w:smallCaps w:val="false"/>
          <w:color w:val="000000"/>
          <w:spacing w:val="0"/>
        </w:rPr>
        <w:t>相关的表全表都删掉，还有</w:t>
      </w:r>
      <w:r>
        <w:rPr>
          <w:rStyle w:val="Style11"/>
          <w:b w:val="false"/>
          <w:i w:val="false"/>
          <w:caps w:val="false"/>
          <w:smallCaps w:val="false"/>
          <w:color w:val="000000"/>
          <w:spacing w:val="0"/>
          <w:sz w:val="27"/>
        </w:rPr>
        <w:t>migrations</w:t>
      </w:r>
      <w:r>
        <w:rPr>
          <w:rStyle w:val="Style11"/>
          <w:caps w:val="false"/>
          <w:smallCaps w:val="false"/>
          <w:color w:val="000000"/>
          <w:spacing w:val="0"/>
        </w:rPr>
        <w:t>立马的文件都删掉，只留下</w:t>
      </w:r>
      <w:r>
        <w:rPr>
          <w:rStyle w:val="Style11"/>
          <w:b w:val="false"/>
          <w:i w:val="false"/>
          <w:caps w:val="false"/>
          <w:smallCaps w:val="false"/>
          <w:color w:val="000000"/>
          <w:spacing w:val="0"/>
          <w:sz w:val="27"/>
        </w:rPr>
        <w:t>_init.py</w:t>
      </w:r>
      <w:r>
        <w:rPr>
          <w:rStyle w:val="Style11"/>
          <w:caps w:val="false"/>
          <w:smallCaps w:val="false"/>
          <w:color w:val="000000"/>
          <w:spacing w:val="0"/>
        </w:rPr>
        <w:t>这个文件，然后再运行命令才行，</w:t>
      </w:r>
      <w:r>
        <w:rPr>
          <w:rStyle w:val="Style11"/>
          <w:b w:val="false"/>
          <w:i w:val="false"/>
          <w:caps w:val="false"/>
          <w:smallCaps w:val="false"/>
          <w:color w:val="000000"/>
          <w:spacing w:val="0"/>
          <w:sz w:val="27"/>
        </w:rPr>
        <w:t>fuck</w:t>
      </w:r>
    </w:p>
    <w:p>
      <w:pPr>
        <w:pStyle w:val="1"/>
        <w:spacing w:before="240" w:after="120"/>
        <w:rPr/>
      </w:pPr>
      <w:r>
        <w:rPr>
          <w:rStyle w:val="Style11"/>
          <w:rFonts w:ascii="Microsoft YaHei;Arial" w:hAnsi="Microsoft YaHei;Arial"/>
          <w:b w:val="false"/>
          <w:i w:val="false"/>
          <w:caps w:val="false"/>
          <w:smallCaps w:val="false"/>
          <w:color w:val="000000"/>
          <w:spacing w:val="0"/>
          <w:sz w:val="27"/>
        </w:rPr>
        <w:t>Django - “No migrations to apply” when run migrate after makemigrations</w:t>
      </w:r>
    </w:p>
    <w:p>
      <w:pPr>
        <w:pStyle w:val="Style15"/>
        <w:widowControl/>
        <w:pBdr>
          <w:bottom w:val="dashed" w:sz="2" w:space="1" w:color="DDDDDD"/>
        </w:pBdr>
        <w:spacing w:lineRule="atLeast" w:line="450" w:before="0" w:after="0"/>
        <w:ind w:left="0" w:right="225" w:hanging="0"/>
        <w:rPr>
          <w:caps w:val="false"/>
          <w:smallCaps w:val="false"/>
          <w:color w:val="999999"/>
          <w:spacing w:val="0"/>
        </w:rPr>
      </w:pPr>
      <w:r>
        <w:rPr>
          <w:rFonts w:ascii="Microsoft YaHei;Arial" w:hAnsi="Microsoft YaHei;Arial"/>
          <w:b w:val="false"/>
          <w:i w:val="false"/>
          <w:caps w:val="false"/>
          <w:smallCaps w:val="false"/>
          <w:color w:val="999999"/>
          <w:spacing w:val="0"/>
          <w:sz w:val="18"/>
        </w:rPr>
        <w:t>2016-05-13 11:10:19</w:t>
      </w:r>
      <w:r>
        <w:rPr>
          <w:rFonts w:eastAsia="Microsoft YaHei;Arial"/>
          <w:b w:val="false"/>
          <w:i w:val="false"/>
          <w:caps w:val="false"/>
          <w:smallCaps w:val="false"/>
          <w:color w:val="999999"/>
          <w:spacing w:val="0"/>
          <w:sz w:val="18"/>
        </w:rPr>
        <w:t>管理员阅读</w:t>
      </w:r>
      <w:r>
        <w:rPr>
          <w:rFonts w:ascii="Microsoft YaHei;Arial" w:hAnsi="Microsoft YaHei;Arial"/>
          <w:b w:val="false"/>
          <w:i w:val="false"/>
          <w:caps w:val="false"/>
          <w:smallCaps w:val="false"/>
          <w:color w:val="999999"/>
          <w:spacing w:val="0"/>
          <w:sz w:val="18"/>
        </w:rPr>
        <w:t>(342)</w:t>
      </w:r>
    </w:p>
    <w:p>
      <w:pPr>
        <w:sectPr>
          <w:type w:val="nextPage"/>
          <w:pgSz w:w="11906" w:h="16838"/>
          <w:pgMar w:left="1800" w:right="1800" w:header="0" w:top="1440" w:footer="0" w:bottom="1440" w:gutter="0"/>
          <w:pgNumType w:fmt="decimal"/>
          <w:formProt w:val="false"/>
          <w:textDirection w:val="lrTb"/>
          <w:docGrid w:type="lines" w:linePitch="312" w:charSpace="0"/>
        </w:sectPr>
      </w:pPr>
    </w:p>
    <w:p>
      <w:pPr>
        <w:pStyle w:val="Style15"/>
        <w:widowControl/>
        <w:spacing w:lineRule="atLeast" w:line="375" w:before="0" w:after="120"/>
        <w:ind w:left="0" w:right="120" w:hanging="0"/>
        <w:rPr/>
      </w:pPr>
      <w:r>
        <w:rPr/>
      </w:r>
    </w:p>
    <w:p>
      <w:pPr>
        <w:sectPr>
          <w:type w:val="continuous"/>
          <w:pgSz w:w="11906" w:h="16838"/>
          <w:pgMar w:left="1800" w:right="1800" w:header="0" w:top="1440" w:footer="0" w:bottom="1440" w:gutter="0"/>
          <w:formProt w:val="false"/>
          <w:textDirection w:val="lrTb"/>
          <w:docGrid w:type="lines" w:linePitch="312" w:charSpace="0"/>
        </w:sectPr>
      </w:pPr>
    </w:p>
    <w:p>
      <w:pPr>
        <w:pStyle w:val="Style15"/>
        <w:widowControl/>
        <w:spacing w:lineRule="atLeast" w:line="375" w:before="0" w:after="120"/>
        <w:rPr/>
      </w:pPr>
      <w:r>
        <w:rPr/>
      </w:r>
    </w:p>
    <w:p>
      <w:pPr>
        <w:sectPr>
          <w:type w:val="continuous"/>
          <w:pgSz w:w="11906" w:h="16838"/>
          <w:pgMar w:left="1800" w:right="1800" w:header="0" w:top="1440" w:footer="0" w:bottom="1440" w:gutter="0"/>
          <w:formProt w:val="false"/>
          <w:textDirection w:val="lrTb"/>
          <w:docGrid w:type="lines" w:linePitch="312" w:charSpace="0"/>
        </w:sectPr>
      </w:pPr>
    </w:p>
    <w:p>
      <w:pPr>
        <w:pStyle w:val="Style15"/>
        <w:widowControl/>
        <w:spacing w:lineRule="atLeast" w:line="375" w:before="150" w:after="140"/>
        <w:rPr>
          <w:caps w:val="false"/>
          <w:smallCaps w:val="false"/>
          <w:color w:val="333333"/>
          <w:spacing w:val="0"/>
        </w:rPr>
      </w:pPr>
      <w:r>
        <w:rPr>
          <w:rFonts w:eastAsia="Microsoft YaHei;Arial"/>
          <w:b w:val="false"/>
          <w:i w:val="false"/>
          <w:caps w:val="false"/>
          <w:smallCaps w:val="false"/>
          <w:color w:val="333333"/>
          <w:spacing w:val="0"/>
          <w:sz w:val="20"/>
        </w:rPr>
        <w:t>初步完成一个</w:t>
      </w:r>
      <w:r>
        <w:rPr>
          <w:rFonts w:ascii="Microsoft YaHei;Arial" w:hAnsi="Microsoft YaHei;Arial"/>
          <w:b w:val="false"/>
          <w:i w:val="false"/>
          <w:caps w:val="false"/>
          <w:smallCaps w:val="false"/>
          <w:color w:val="333333"/>
          <w:spacing w:val="0"/>
          <w:sz w:val="20"/>
        </w:rPr>
        <w:t>django application</w:t>
      </w:r>
      <w:r>
        <w:rPr>
          <w:rFonts w:eastAsia="Microsoft YaHei;Arial"/>
          <w:b w:val="false"/>
          <w:i w:val="false"/>
          <w:caps w:val="false"/>
          <w:smallCaps w:val="false"/>
          <w:color w:val="333333"/>
          <w:spacing w:val="0"/>
          <w:sz w:val="20"/>
        </w:rPr>
        <w:t>的开发后，由于需求更改，需要修改</w:t>
      </w:r>
      <w:r>
        <w:rPr>
          <w:rFonts w:ascii="Microsoft YaHei;Arial" w:hAnsi="Microsoft YaHei;Arial"/>
          <w:b w:val="false"/>
          <w:i w:val="false"/>
          <w:caps w:val="false"/>
          <w:smallCaps w:val="false"/>
          <w:color w:val="333333"/>
          <w:spacing w:val="0"/>
          <w:sz w:val="20"/>
        </w:rPr>
        <w:t>models.py</w:t>
      </w:r>
      <w:r>
        <w:rPr>
          <w:rFonts w:eastAsia="Microsoft YaHei;Arial"/>
          <w:b w:val="false"/>
          <w:i w:val="false"/>
          <w:caps w:val="false"/>
          <w:smallCaps w:val="false"/>
          <w:color w:val="333333"/>
          <w:spacing w:val="0"/>
          <w:sz w:val="20"/>
        </w:rPr>
        <w:t>。</w:t>
      </w:r>
      <w:r>
        <w:rPr>
          <w:rFonts w:ascii="Microsoft YaHei;Arial" w:hAnsi="Microsoft YaHei;Arial"/>
          <w:b w:val="false"/>
          <w:i w:val="false"/>
          <w:caps w:val="false"/>
          <w:smallCaps w:val="false"/>
          <w:color w:val="333333"/>
          <w:spacing w:val="0"/>
          <w:sz w:val="20"/>
        </w:rPr>
        <w:t>models.py</w:t>
      </w:r>
      <w:r>
        <w:rPr>
          <w:rFonts w:eastAsia="Microsoft YaHei;Arial"/>
          <w:b w:val="false"/>
          <w:i w:val="false"/>
          <w:caps w:val="false"/>
          <w:smallCaps w:val="false"/>
          <w:color w:val="333333"/>
          <w:spacing w:val="0"/>
          <w:sz w:val="20"/>
        </w:rPr>
        <w:t>里面原本只有一个</w:t>
      </w:r>
      <w:r>
        <w:rPr>
          <w:rFonts w:ascii="Microsoft YaHei;Arial" w:hAnsi="Microsoft YaHei;Arial"/>
          <w:b w:val="false"/>
          <w:i w:val="false"/>
          <w:caps w:val="false"/>
          <w:smallCaps w:val="false"/>
          <w:color w:val="333333"/>
          <w:spacing w:val="0"/>
          <w:sz w:val="20"/>
        </w:rPr>
        <w:t>model</w:t>
      </w:r>
      <w:r>
        <w:rPr>
          <w:rFonts w:eastAsia="Microsoft YaHei;Arial"/>
          <w:b w:val="false"/>
          <w:i w:val="false"/>
          <w:caps w:val="false"/>
          <w:smallCaps w:val="false"/>
          <w:color w:val="333333"/>
          <w:spacing w:val="0"/>
          <w:sz w:val="20"/>
        </w:rPr>
        <w:t>，叫做</w:t>
      </w:r>
      <w:r>
        <w:rPr>
          <w:rFonts w:ascii="Microsoft YaHei;Arial" w:hAnsi="Microsoft YaHei;Arial"/>
          <w:b w:val="false"/>
          <w:i w:val="false"/>
          <w:caps w:val="false"/>
          <w:smallCaps w:val="false"/>
          <w:color w:val="333333"/>
          <w:spacing w:val="0"/>
          <w:sz w:val="20"/>
        </w:rPr>
        <w:t>Query</w:t>
      </w:r>
      <w:r>
        <w:rPr>
          <w:rFonts w:eastAsia="Microsoft YaHei;Arial"/>
          <w:b w:val="false"/>
          <w:i w:val="false"/>
          <w:caps w:val="false"/>
          <w:smallCaps w:val="false"/>
          <w:color w:val="333333"/>
          <w:spacing w:val="0"/>
          <w:sz w:val="20"/>
        </w:rPr>
        <w:t>。这个</w:t>
      </w:r>
      <w:r>
        <w:rPr>
          <w:rFonts w:ascii="Microsoft YaHei;Arial" w:hAnsi="Microsoft YaHei;Arial"/>
          <w:b w:val="false"/>
          <w:i w:val="false"/>
          <w:caps w:val="false"/>
          <w:smallCaps w:val="false"/>
          <w:color w:val="333333"/>
          <w:spacing w:val="0"/>
          <w:sz w:val="20"/>
        </w:rPr>
        <w:t>application</w:t>
      </w:r>
      <w:r>
        <w:rPr>
          <w:rFonts w:eastAsia="Microsoft YaHei;Arial"/>
          <w:b w:val="false"/>
          <w:i w:val="false"/>
          <w:caps w:val="false"/>
          <w:smallCaps w:val="false"/>
          <w:color w:val="333333"/>
          <w:spacing w:val="0"/>
          <w:sz w:val="20"/>
        </w:rPr>
        <w:t>叫</w:t>
      </w:r>
      <w:r>
        <w:rPr>
          <w:rFonts w:ascii="Microsoft YaHei;Arial" w:hAnsi="Microsoft YaHei;Arial"/>
          <w:b w:val="false"/>
          <w:i w:val="false"/>
          <w:caps w:val="false"/>
          <w:smallCaps w:val="false"/>
          <w:color w:val="333333"/>
          <w:spacing w:val="0"/>
          <w:sz w:val="20"/>
        </w:rPr>
        <w:t>interface</w:t>
      </w:r>
      <w:r>
        <w:rPr>
          <w:rFonts w:eastAsia="Microsoft YaHei;Arial"/>
          <w:b w:val="false"/>
          <w:i w:val="false"/>
          <w:caps w:val="false"/>
          <w:smallCaps w:val="false"/>
          <w:color w:val="333333"/>
          <w:spacing w:val="0"/>
          <w:sz w:val="20"/>
        </w:rPr>
        <w:t>。手贱直接在</w:t>
      </w:r>
      <w:r>
        <w:rPr>
          <w:rFonts w:ascii="Microsoft YaHei;Arial" w:hAnsi="Microsoft YaHei;Arial"/>
          <w:b w:val="false"/>
          <w:i w:val="false"/>
          <w:caps w:val="false"/>
          <w:smallCaps w:val="false"/>
          <w:color w:val="333333"/>
          <w:spacing w:val="0"/>
          <w:sz w:val="20"/>
        </w:rPr>
        <w:t>mysql</w:t>
      </w:r>
      <w:r>
        <w:rPr>
          <w:rFonts w:eastAsia="Microsoft YaHei;Arial"/>
          <w:b w:val="false"/>
          <w:i w:val="false"/>
          <w:caps w:val="false"/>
          <w:smallCaps w:val="false"/>
          <w:color w:val="333333"/>
          <w:spacing w:val="0"/>
          <w:sz w:val="20"/>
        </w:rPr>
        <w:t>里面删除了</w:t>
      </w:r>
      <w:r>
        <w:rPr>
          <w:rFonts w:ascii="Microsoft YaHei;Arial" w:hAnsi="Microsoft YaHei;Arial"/>
          <w:b w:val="false"/>
          <w:i w:val="false"/>
          <w:caps w:val="false"/>
          <w:smallCaps w:val="false"/>
          <w:color w:val="333333"/>
          <w:spacing w:val="0"/>
          <w:sz w:val="20"/>
        </w:rPr>
        <w:t>Query</w:t>
      </w:r>
      <w:r>
        <w:rPr>
          <w:rFonts w:eastAsia="Microsoft YaHei;Arial"/>
          <w:b w:val="false"/>
          <w:i w:val="false"/>
          <w:caps w:val="false"/>
          <w:smallCaps w:val="false"/>
          <w:color w:val="333333"/>
          <w:spacing w:val="0"/>
          <w:sz w:val="20"/>
        </w:rPr>
        <w:t>这张表。接下去，增改了</w:t>
      </w:r>
      <w:r>
        <w:rPr>
          <w:rFonts w:ascii="Microsoft YaHei;Arial" w:hAnsi="Microsoft YaHei;Arial"/>
          <w:b w:val="false"/>
          <w:i w:val="false"/>
          <w:caps w:val="false"/>
          <w:smallCaps w:val="false"/>
          <w:color w:val="333333"/>
          <w:spacing w:val="0"/>
          <w:sz w:val="20"/>
        </w:rPr>
        <w:t>Query</w:t>
      </w:r>
      <w:r>
        <w:rPr>
          <w:rFonts w:eastAsia="Microsoft YaHei;Arial"/>
          <w:b w:val="false"/>
          <w:i w:val="false"/>
          <w:caps w:val="false"/>
          <w:smallCaps w:val="false"/>
          <w:color w:val="333333"/>
          <w:spacing w:val="0"/>
          <w:sz w:val="20"/>
        </w:rPr>
        <w:t>的一些属性，运行</w:t>
      </w:r>
      <w:r>
        <w:rPr>
          <w:rFonts w:ascii="Microsoft YaHei;Arial" w:hAnsi="Microsoft YaHei;Arial"/>
          <w:b w:val="false"/>
          <w:i w:val="false"/>
          <w:caps w:val="false"/>
          <w:smallCaps w:val="false"/>
          <w:color w:val="333333"/>
          <w:spacing w:val="0"/>
          <w:sz w:val="20"/>
        </w:rPr>
        <w:t>python manage.py makemigrations</w:t>
      </w:r>
      <w:r>
        <w:rPr>
          <w:rFonts w:eastAsia="Microsoft YaHei;Arial"/>
          <w:b w:val="false"/>
          <w:i w:val="false"/>
          <w:caps w:val="false"/>
          <w:smallCaps w:val="false"/>
          <w:color w:val="333333"/>
          <w:spacing w:val="0"/>
          <w:sz w:val="20"/>
        </w:rPr>
        <w:t>与</w:t>
      </w:r>
      <w:r>
        <w:rPr>
          <w:rFonts w:ascii="Microsoft YaHei;Arial" w:hAnsi="Microsoft YaHei;Arial"/>
          <w:b w:val="false"/>
          <w:i w:val="false"/>
          <w:caps w:val="false"/>
          <w:smallCaps w:val="false"/>
          <w:color w:val="333333"/>
          <w:spacing w:val="0"/>
          <w:sz w:val="20"/>
        </w:rPr>
        <w:t>python manage.py migrate</w:t>
      </w:r>
      <w:r>
        <w:rPr>
          <w:rFonts w:eastAsia="Microsoft YaHei;Arial"/>
          <w:b w:val="false"/>
          <w:i w:val="false"/>
          <w:caps w:val="false"/>
          <w:smallCaps w:val="false"/>
          <w:color w:val="333333"/>
          <w:spacing w:val="0"/>
          <w:sz w:val="20"/>
        </w:rPr>
        <w:t>以后无效，数据库里面还是没有新的</w:t>
      </w:r>
      <w:r>
        <w:rPr>
          <w:rFonts w:ascii="Microsoft YaHei;Arial" w:hAnsi="Microsoft YaHei;Arial"/>
          <w:b w:val="false"/>
          <w:i w:val="false"/>
          <w:caps w:val="false"/>
          <w:smallCaps w:val="false"/>
          <w:color w:val="333333"/>
          <w:spacing w:val="0"/>
          <w:sz w:val="20"/>
        </w:rPr>
        <w:t>interface_Quey</w:t>
      </w:r>
      <w:r>
        <w:rPr>
          <w:rFonts w:eastAsia="Microsoft YaHei;Arial"/>
          <w:b w:val="false"/>
          <w:i w:val="false"/>
          <w:caps w:val="false"/>
          <w:smallCaps w:val="false"/>
          <w:color w:val="333333"/>
          <w:spacing w:val="0"/>
          <w:sz w:val="20"/>
        </w:rPr>
        <w:t>出现，并且运行</w:t>
      </w:r>
      <w:r>
        <w:rPr>
          <w:rFonts w:ascii="Microsoft YaHei;Arial" w:hAnsi="Microsoft YaHei;Arial"/>
          <w:b w:val="false"/>
          <w:i w:val="false"/>
          <w:caps w:val="false"/>
          <w:smallCaps w:val="false"/>
          <w:color w:val="333333"/>
          <w:spacing w:val="0"/>
          <w:sz w:val="20"/>
        </w:rPr>
        <w:t>python manage.py migrate</w:t>
      </w:r>
      <w:r>
        <w:rPr>
          <w:rFonts w:eastAsia="Microsoft YaHei;Arial"/>
          <w:b w:val="false"/>
          <w:i w:val="false"/>
          <w:caps w:val="false"/>
          <w:smallCaps w:val="false"/>
          <w:color w:val="333333"/>
          <w:spacing w:val="0"/>
          <w:sz w:val="20"/>
        </w:rPr>
        <w:t>以后，提示</w:t>
      </w:r>
      <w:r>
        <w:rPr>
          <w:rFonts w:ascii="Microsoft YaHei;Arial" w:hAnsi="Microsoft YaHei;Arial"/>
          <w:b w:val="false"/>
          <w:i w:val="false"/>
          <w:caps w:val="false"/>
          <w:smallCaps w:val="false"/>
          <w:color w:val="333333"/>
          <w:spacing w:val="0"/>
          <w:sz w:val="20"/>
        </w:rPr>
        <w:t>No migrations to apply</w:t>
      </w:r>
      <w:r>
        <w:rPr>
          <w:rFonts w:eastAsia="Microsoft YaHei;Arial"/>
          <w:b w:val="false"/>
          <w:i w:val="false"/>
          <w:caps w:val="false"/>
          <w:smallCaps w:val="false"/>
          <w:color w:val="333333"/>
          <w:spacing w:val="0"/>
          <w:sz w:val="20"/>
        </w:rPr>
        <w:t>。</w:t>
      </w:r>
      <w:r>
        <w:rPr>
          <w:rFonts w:ascii="Microsoft YaHei;Arial" w:hAnsi="Microsoft YaHei;Arial"/>
          <w:b w:val="false"/>
          <w:i w:val="false"/>
          <w:caps w:val="false"/>
          <w:smallCaps w:val="false"/>
          <w:color w:val="333333"/>
          <w:spacing w:val="0"/>
          <w:sz w:val="20"/>
        </w:rPr>
        <w:br/>
      </w:r>
      <w:r>
        <w:rPr>
          <w:rFonts w:eastAsia="Microsoft YaHei;Arial"/>
          <w:b w:val="false"/>
          <w:i w:val="false"/>
          <w:caps w:val="false"/>
          <w:smallCaps w:val="false"/>
          <w:color w:val="333333"/>
          <w:spacing w:val="0"/>
          <w:sz w:val="20"/>
        </w:rPr>
        <w:t>解决方法：</w:t>
      </w:r>
      <w:r>
        <w:rPr>
          <w:rFonts w:ascii="Microsoft YaHei;Arial" w:hAnsi="Microsoft YaHei;Arial"/>
          <w:b w:val="false"/>
          <w:i w:val="false"/>
          <w:caps w:val="false"/>
          <w:smallCaps w:val="false"/>
          <w:color w:val="333333"/>
          <w:spacing w:val="0"/>
          <w:sz w:val="20"/>
        </w:rPr>
        <w:br/>
      </w:r>
      <w:r>
        <w:rPr>
          <w:rFonts w:eastAsia="Microsoft YaHei;Arial"/>
          <w:b w:val="false"/>
          <w:i w:val="false"/>
          <w:caps w:val="false"/>
          <w:smallCaps w:val="false"/>
          <w:color w:val="333333"/>
          <w:spacing w:val="0"/>
          <w:sz w:val="20"/>
        </w:rPr>
        <w:t>首先，删除</w:t>
      </w:r>
      <w:r>
        <w:rPr>
          <w:rFonts w:ascii="Microsoft YaHei;Arial" w:hAnsi="Microsoft YaHei;Arial"/>
          <w:b w:val="false"/>
          <w:i w:val="false"/>
          <w:caps w:val="false"/>
          <w:smallCaps w:val="false"/>
          <w:color w:val="333333"/>
          <w:spacing w:val="0"/>
          <w:sz w:val="20"/>
        </w:rPr>
        <w:t>interface/migrations</w:t>
      </w:r>
      <w:r>
        <w:rPr>
          <w:rFonts w:eastAsia="Microsoft YaHei;Arial"/>
          <w:b w:val="false"/>
          <w:i w:val="false"/>
          <w:caps w:val="false"/>
          <w:smallCaps w:val="false"/>
          <w:color w:val="333333"/>
          <w:spacing w:val="0"/>
          <w:sz w:val="20"/>
        </w:rPr>
        <w:t>文件夹中的所有相关</w:t>
      </w:r>
      <w:r>
        <w:rPr>
          <w:rFonts w:ascii="Microsoft YaHei;Arial" w:hAnsi="Microsoft YaHei;Arial"/>
          <w:b w:val="false"/>
          <w:i w:val="false"/>
          <w:caps w:val="false"/>
          <w:smallCaps w:val="false"/>
          <w:color w:val="333333"/>
          <w:spacing w:val="0"/>
          <w:sz w:val="20"/>
        </w:rPr>
        <w:t>migrate</w:t>
      </w:r>
      <w:r>
        <w:rPr>
          <w:rFonts w:eastAsia="Microsoft YaHei;Arial"/>
          <w:b w:val="false"/>
          <w:i w:val="false"/>
          <w:caps w:val="false"/>
          <w:smallCaps w:val="false"/>
          <w:color w:val="333333"/>
          <w:spacing w:val="0"/>
          <w:sz w:val="20"/>
        </w:rPr>
        <w:t>文件（我当时只留下了</w:t>
      </w:r>
      <w:r>
        <w:rPr>
          <w:rFonts w:ascii="Microsoft YaHei;Arial" w:hAnsi="Microsoft YaHei;Arial"/>
          <w:b w:val="false"/>
          <w:i w:val="false"/>
          <w:caps w:val="false"/>
          <w:smallCaps w:val="false"/>
          <w:color w:val="333333"/>
          <w:spacing w:val="0"/>
          <w:sz w:val="20"/>
        </w:rPr>
        <w:t>__init__.py</w:t>
      </w:r>
      <w:r>
        <w:rPr>
          <w:rFonts w:eastAsia="Microsoft YaHei;Arial"/>
          <w:b w:val="false"/>
          <w:i w:val="false"/>
          <w:caps w:val="false"/>
          <w:smallCaps w:val="false"/>
          <w:color w:val="333333"/>
          <w:spacing w:val="0"/>
          <w:sz w:val="20"/>
        </w:rPr>
        <w:t>文件）。然后，删除</w:t>
      </w:r>
      <w:r>
        <w:rPr>
          <w:rFonts w:ascii="Microsoft YaHei;Arial" w:hAnsi="Microsoft YaHei;Arial"/>
          <w:b w:val="false"/>
          <w:i w:val="false"/>
          <w:caps w:val="false"/>
          <w:smallCaps w:val="false"/>
          <w:color w:val="333333"/>
          <w:spacing w:val="0"/>
          <w:sz w:val="20"/>
        </w:rPr>
        <w:t>mysql</w:t>
      </w:r>
      <w:r>
        <w:rPr>
          <w:rFonts w:eastAsia="Microsoft YaHei;Arial"/>
          <w:b w:val="false"/>
          <w:i w:val="false"/>
          <w:caps w:val="false"/>
          <w:smallCaps w:val="false"/>
          <w:color w:val="333333"/>
          <w:spacing w:val="0"/>
          <w:sz w:val="20"/>
        </w:rPr>
        <w:t>中的</w:t>
      </w:r>
      <w:r>
        <w:rPr>
          <w:rFonts w:ascii="Microsoft YaHei;Arial" w:hAnsi="Microsoft YaHei;Arial"/>
          <w:b w:val="false"/>
          <w:i w:val="false"/>
          <w:caps w:val="false"/>
          <w:smallCaps w:val="false"/>
          <w:color w:val="333333"/>
          <w:spacing w:val="0"/>
          <w:sz w:val="20"/>
        </w:rPr>
        <w:t>django_migrations</w:t>
      </w:r>
      <w:r>
        <w:rPr>
          <w:rFonts w:eastAsia="Microsoft YaHei;Arial"/>
          <w:b w:val="false"/>
          <w:i w:val="false"/>
          <w:caps w:val="false"/>
          <w:smallCaps w:val="false"/>
          <w:color w:val="333333"/>
          <w:spacing w:val="0"/>
          <w:sz w:val="20"/>
        </w:rPr>
        <w:t>表中的与</w:t>
      </w:r>
      <w:r>
        <w:rPr>
          <w:rFonts w:ascii="Microsoft YaHei;Arial" w:hAnsi="Microsoft YaHei;Arial"/>
          <w:b w:val="false"/>
          <w:i w:val="false"/>
          <w:caps w:val="false"/>
          <w:smallCaps w:val="false"/>
          <w:color w:val="333333"/>
          <w:spacing w:val="0"/>
          <w:sz w:val="20"/>
        </w:rPr>
        <w:t>interface</w:t>
      </w:r>
      <w:r>
        <w:rPr>
          <w:rFonts w:eastAsia="Microsoft YaHei;Arial"/>
          <w:b w:val="false"/>
          <w:i w:val="false"/>
          <w:caps w:val="false"/>
          <w:smallCaps w:val="false"/>
          <w:color w:val="333333"/>
          <w:spacing w:val="0"/>
          <w:sz w:val="20"/>
        </w:rPr>
        <w:t>相关的记录（特别是初始化那条。不删那条还是没用。）</w:t>
      </w:r>
      <w:r>
        <w:rPr>
          <w:rFonts w:ascii="Microsoft YaHei;Arial" w:hAnsi="Microsoft YaHei;Arial"/>
          <w:b w:val="false"/>
          <w:i w:val="false"/>
          <w:caps w:val="false"/>
          <w:smallCaps w:val="false"/>
          <w:color w:val="333333"/>
          <w:spacing w:val="0"/>
          <w:sz w:val="20"/>
        </w:rPr>
        <w:br/>
      </w:r>
      <w:r>
        <w:rPr>
          <w:rFonts w:eastAsia="Microsoft YaHei;Arial"/>
          <w:b w:val="false"/>
          <w:i w:val="false"/>
          <w:caps w:val="false"/>
          <w:smallCaps w:val="false"/>
          <w:color w:val="333333"/>
          <w:spacing w:val="0"/>
          <w:sz w:val="20"/>
        </w:rPr>
        <w:t>最后，重新运行</w:t>
      </w:r>
      <w:r>
        <w:rPr>
          <w:rFonts w:ascii="Microsoft YaHei;Arial" w:hAnsi="Microsoft YaHei;Arial"/>
          <w:b w:val="false"/>
          <w:i w:val="false"/>
          <w:caps w:val="false"/>
          <w:smallCaps w:val="false"/>
          <w:color w:val="333333"/>
          <w:spacing w:val="0"/>
          <w:sz w:val="20"/>
        </w:rPr>
        <w:t>python manage.py makemigrations</w:t>
      </w:r>
      <w:r>
        <w:rPr>
          <w:rFonts w:eastAsia="Microsoft YaHei;Arial"/>
          <w:b w:val="false"/>
          <w:i w:val="false"/>
          <w:caps w:val="false"/>
          <w:smallCaps w:val="false"/>
          <w:color w:val="333333"/>
          <w:spacing w:val="0"/>
          <w:sz w:val="20"/>
        </w:rPr>
        <w:t>与</w:t>
      </w:r>
      <w:r>
        <w:rPr>
          <w:rFonts w:ascii="Microsoft YaHei;Arial" w:hAnsi="Microsoft YaHei;Arial"/>
          <w:b w:val="false"/>
          <w:i w:val="false"/>
          <w:caps w:val="false"/>
          <w:smallCaps w:val="false"/>
          <w:color w:val="333333"/>
          <w:spacing w:val="0"/>
          <w:sz w:val="20"/>
        </w:rPr>
        <w:t>python manage.py migrate</w:t>
      </w:r>
      <w:r>
        <w:rPr>
          <w:rFonts w:eastAsia="Microsoft YaHei;Arial"/>
          <w:b w:val="false"/>
          <w:i w:val="false"/>
          <w:caps w:val="false"/>
          <w:smallCaps w:val="false"/>
          <w:color w:val="333333"/>
          <w:spacing w:val="0"/>
          <w:sz w:val="20"/>
        </w:rPr>
        <w:t>。问题应该可以解决了</w:t>
      </w:r>
      <w:r>
        <w:rPr>
          <w:rFonts w:ascii="Microsoft YaHei;Arial" w:hAnsi="Microsoft YaHei;Arial"/>
          <w:b w:val="false"/>
          <w:i w:val="false"/>
          <w:caps w:val="false"/>
          <w:smallCaps w:val="false"/>
          <w:color w:val="333333"/>
          <w:spacing w:val="0"/>
          <w:sz w:val="20"/>
        </w:rPr>
        <w:t>:)</w:t>
      </w:r>
    </w:p>
    <w:p>
      <w:pPr>
        <w:sectPr>
          <w:type w:val="continuous"/>
          <w:pgSz w:w="11906" w:h="16838"/>
          <w:pgMar w:left="1800" w:right="1800" w:header="0" w:top="1440" w:footer="0" w:bottom="1440" w:gutter="0"/>
          <w:formProt w:val="false"/>
          <w:textDirection w:val="lrTb"/>
          <w:docGrid w:type="lines" w:linePitch="312" w:charSpace="0"/>
        </w:sectPr>
      </w:pPr>
    </w:p>
    <w:p>
      <w:pPr>
        <w:pStyle w:val="Style19"/>
        <w:spacing w:before="240" w:after="120"/>
        <w:rPr>
          <w:rStyle w:val="Style11"/>
        </w:rPr>
      </w:pPr>
      <w:r>
        <w:rPr/>
      </w:r>
    </w:p>
    <w:p>
      <w:pPr>
        <w:pStyle w:val="Style19"/>
        <w:spacing w:before="240" w:after="120"/>
        <w:rPr/>
      </w:pPr>
      <w:r>
        <w:rPr>
          <w:rStyle w:val="Style11"/>
        </w:rPr>
        <w:t>修改表的时候控制台弹出的要选择选项</w:t>
      </w:r>
      <w:r>
        <w:rPr>
          <w:rStyle w:val="Style11"/>
        </w:rPr>
        <w:t>(</w:t>
      </w:r>
      <w:r>
        <w:rPr>
          <w:rStyle w:val="Style11"/>
        </w:rPr>
        <w:t>主要就是为了让你给字段设置默认值</w:t>
      </w:r>
      <w:r>
        <w:rPr>
          <w:rStyle w:val="Style11"/>
        </w:rPr>
        <w:t>)</w:t>
      </w:r>
      <w:r>
        <w:rPr>
          <w:rStyle w:val="Style11"/>
        </w:rPr>
        <w:t>有</w:t>
      </w:r>
      <w:r>
        <w:rPr>
          <w:rStyle w:val="Style11"/>
        </w:rPr>
        <w:t>2</w:t>
      </w:r>
      <w:r>
        <w:rPr>
          <w:rStyle w:val="Style11"/>
        </w:rPr>
        <w:t>种修改方式，第一就是在控制台立马选择选项，一个一个的设置默认值，第二种就是在代码立马设置默认值，如下图</w:t>
      </w:r>
      <w:r>
        <w:rPr>
          <w:rStyle w:val="Style11"/>
        </w:rPr>
        <w:t>:</w:t>
      </w:r>
    </w:p>
    <w:p>
      <w:pPr>
        <w:pStyle w:val="Style19"/>
        <w:spacing w:before="240" w:after="120"/>
        <w:rPr>
          <w:rStyle w:val="Style11"/>
        </w:rPr>
      </w:pPr>
      <w:r>
        <w:rPr/>
        <w:drawing>
          <wp:anchor behindDoc="0" distT="0" distB="0" distL="0" distR="0" simplePos="0" locked="0" layoutInCell="1" allowOverlap="1" relativeHeight="21">
            <wp:simplePos x="0" y="0"/>
            <wp:positionH relativeFrom="column">
              <wp:align>center</wp:align>
            </wp:positionH>
            <wp:positionV relativeFrom="paragraph">
              <wp:posOffset>635</wp:posOffset>
            </wp:positionV>
            <wp:extent cx="5274310" cy="2743200"/>
            <wp:effectExtent l="0" t="0" r="0" b="0"/>
            <wp:wrapSquare wrapText="largest"/>
            <wp:docPr id="109" name="图像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像57" descr=""/>
                    <pic:cNvPicPr>
                      <a:picLocks noChangeAspect="1" noChangeArrowheads="1"/>
                    </pic:cNvPicPr>
                  </pic:nvPicPr>
                  <pic:blipFill>
                    <a:blip r:embed="rId139"/>
                    <a:stretch>
                      <a:fillRect/>
                    </a:stretch>
                  </pic:blipFill>
                  <pic:spPr bwMode="auto">
                    <a:xfrm>
                      <a:off x="0" y="0"/>
                      <a:ext cx="5274310" cy="2743200"/>
                    </a:xfrm>
                    <a:prstGeom prst="rect">
                      <a:avLst/>
                    </a:prstGeom>
                  </pic:spPr>
                </pic:pic>
              </a:graphicData>
            </a:graphic>
          </wp:anchor>
        </w:drawing>
      </w:r>
    </w:p>
    <w:p>
      <w:pPr>
        <w:pStyle w:val="Style19"/>
        <w:spacing w:before="240" w:after="120"/>
        <w:rPr>
          <w:rStyle w:val="Style11"/>
        </w:rPr>
      </w:pPr>
      <w:r>
        <w:rPr/>
      </w:r>
    </w:p>
    <w:p>
      <w:pPr>
        <w:pStyle w:val="Style19"/>
        <w:spacing w:before="240" w:after="120"/>
        <w:rPr>
          <w:rStyle w:val="Style11"/>
        </w:rPr>
      </w:pPr>
      <w:r>
        <w:rPr/>
      </w:r>
    </w:p>
    <w:p>
      <w:pPr>
        <w:pStyle w:val="Style19"/>
        <w:spacing w:before="240" w:after="120"/>
        <w:rPr>
          <w:rStyle w:val="Style11"/>
        </w:rPr>
      </w:pPr>
      <w:r>
        <w:rPr/>
      </w:r>
    </w:p>
    <w:p>
      <w:pPr>
        <w:pStyle w:val="Style19"/>
        <w:spacing w:before="240" w:after="120"/>
        <w:rPr>
          <w:rStyle w:val="Style11"/>
        </w:rPr>
      </w:pPr>
      <w:r>
        <w:rPr/>
      </w:r>
    </w:p>
    <w:p>
      <w:pPr>
        <w:pStyle w:val="Style19"/>
        <w:spacing w:before="240" w:after="120"/>
        <w:rPr>
          <w:rStyle w:val="Style11"/>
        </w:rPr>
      </w:pPr>
      <w:r>
        <w:rPr/>
      </w:r>
    </w:p>
    <w:p>
      <w:pPr>
        <w:pStyle w:val="Style19"/>
        <w:spacing w:before="240" w:after="120"/>
        <w:rPr>
          <w:rStyle w:val="Style11"/>
        </w:rPr>
      </w:pPr>
      <w:r>
        <w:rPr/>
      </w:r>
    </w:p>
    <w:p>
      <w:pPr>
        <w:pStyle w:val="Style19"/>
        <w:spacing w:before="240" w:after="120"/>
        <w:rPr>
          <w:rStyle w:val="Style11"/>
        </w:rPr>
      </w:pPr>
      <w:r>
        <w:rPr/>
      </w:r>
    </w:p>
    <w:p>
      <w:pPr>
        <w:pStyle w:val="Style19"/>
        <w:spacing w:before="240" w:after="120"/>
        <w:rPr>
          <w:rStyle w:val="Style11"/>
        </w:rPr>
      </w:pPr>
      <w:r>
        <w:rPr/>
      </w:r>
    </w:p>
    <w:p>
      <w:pPr>
        <w:pStyle w:val="Style19"/>
        <w:spacing w:before="240" w:after="120"/>
        <w:rPr/>
      </w:pPr>
      <w:r>
        <w:rPr>
          <w:rStyle w:val="Style11"/>
        </w:rPr>
        <w:t>INSTALLED——APPS</w:t>
      </w:r>
      <w:r>
        <w:rPr>
          <w:rStyle w:val="Style11"/>
        </w:rPr>
        <w:t>里面写入了</w:t>
      </w:r>
      <w:r>
        <w:rPr>
          <w:rStyle w:val="Style11"/>
        </w:rPr>
        <w:t>web</w:t>
      </w:r>
      <w:r>
        <w:rPr>
          <w:rStyle w:val="Style11"/>
        </w:rPr>
        <w:t>，</w:t>
      </w:r>
      <w:r>
        <w:rPr>
          <w:rStyle w:val="Style11"/>
        </w:rPr>
        <w:t>web+models</w:t>
      </w:r>
      <w:r>
        <w:rPr>
          <w:rStyle w:val="Style11"/>
        </w:rPr>
        <w:t>立马的</w:t>
      </w:r>
      <w:r>
        <w:rPr>
          <w:rStyle w:val="Style11"/>
        </w:rPr>
        <w:t>userinfo</w:t>
      </w:r>
      <w:r>
        <w:rPr>
          <w:rStyle w:val="Style11"/>
        </w:rPr>
        <w:t>共同构成新表的表明</w:t>
      </w:r>
    </w:p>
    <w:p>
      <w:pPr>
        <w:pStyle w:val="Style19"/>
        <w:spacing w:before="240" w:after="120"/>
        <w:rPr>
          <w:rStyle w:val="Style11"/>
        </w:rPr>
      </w:pPr>
      <w:r>
        <w:rPr/>
        <w:drawing>
          <wp:anchor behindDoc="0" distT="0" distB="0" distL="0" distR="0" simplePos="0" locked="0" layoutInCell="1" allowOverlap="1" relativeHeight="15">
            <wp:simplePos x="0" y="0"/>
            <wp:positionH relativeFrom="column">
              <wp:align>center</wp:align>
            </wp:positionH>
            <wp:positionV relativeFrom="paragraph">
              <wp:posOffset>635</wp:posOffset>
            </wp:positionV>
            <wp:extent cx="4514850" cy="2638425"/>
            <wp:effectExtent l="0" t="0" r="0" b="0"/>
            <wp:wrapSquare wrapText="largest"/>
            <wp:docPr id="110" name="图像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像58" descr=""/>
                    <pic:cNvPicPr>
                      <a:picLocks noChangeAspect="1" noChangeArrowheads="1"/>
                    </pic:cNvPicPr>
                  </pic:nvPicPr>
                  <pic:blipFill>
                    <a:blip r:embed="rId140"/>
                    <a:stretch>
                      <a:fillRect/>
                    </a:stretch>
                  </pic:blipFill>
                  <pic:spPr bwMode="auto">
                    <a:xfrm>
                      <a:off x="0" y="0"/>
                      <a:ext cx="4514850" cy="2638425"/>
                    </a:xfrm>
                    <a:prstGeom prst="rect">
                      <a:avLst/>
                    </a:prstGeom>
                  </pic:spPr>
                </pic:pic>
              </a:graphicData>
            </a:graphic>
          </wp:anchor>
        </w:drawing>
      </w:r>
    </w:p>
    <w:p>
      <w:pPr>
        <w:pStyle w:val="Style19"/>
        <w:spacing w:before="240" w:after="120"/>
        <w:rPr>
          <w:rStyle w:val="Style11"/>
        </w:rPr>
      </w:pPr>
      <w:r>
        <w:rPr/>
      </w:r>
    </w:p>
    <w:p>
      <w:pPr>
        <w:pStyle w:val="Style19"/>
        <w:spacing w:before="240" w:after="120"/>
        <w:rPr>
          <w:rStyle w:val="Style11"/>
        </w:rPr>
      </w:pPr>
      <w:r>
        <w:rPr/>
      </w:r>
    </w:p>
    <w:p>
      <w:pPr>
        <w:pStyle w:val="Style19"/>
        <w:spacing w:before="240" w:after="120"/>
        <w:rPr>
          <w:rStyle w:val="Style11"/>
        </w:rPr>
      </w:pPr>
      <w:r>
        <w:rPr/>
      </w:r>
    </w:p>
    <w:p>
      <w:pPr>
        <w:pStyle w:val="Style19"/>
        <w:spacing w:before="240" w:after="120"/>
        <w:rPr>
          <w:rStyle w:val="Style11"/>
        </w:rPr>
      </w:pPr>
      <w:r>
        <w:rPr/>
      </w:r>
    </w:p>
    <w:p>
      <w:pPr>
        <w:pStyle w:val="Style19"/>
        <w:spacing w:before="240" w:after="120"/>
        <w:rPr>
          <w:rStyle w:val="Style11"/>
        </w:rPr>
      </w:pPr>
      <w:r>
        <w:rPr/>
      </w:r>
    </w:p>
    <w:p>
      <w:pPr>
        <w:pStyle w:val="Style19"/>
        <w:spacing w:before="240" w:after="120"/>
        <w:rPr>
          <w:rStyle w:val="Style11"/>
        </w:rPr>
      </w:pPr>
      <w:r>
        <w:rPr/>
      </w:r>
    </w:p>
    <w:p>
      <w:pPr>
        <w:pStyle w:val="Style19"/>
        <w:spacing w:before="240" w:after="120"/>
        <w:rPr>
          <w:rStyle w:val="Style11"/>
        </w:rPr>
      </w:pPr>
      <w:r>
        <w:rPr/>
      </w:r>
    </w:p>
    <w:p>
      <w:pPr>
        <w:pStyle w:val="Style19"/>
        <w:spacing w:before="240" w:after="120"/>
        <w:rPr>
          <w:rStyle w:val="Style11"/>
        </w:rPr>
      </w:pPr>
      <w:r>
        <w:rPr/>
      </w:r>
    </w:p>
    <w:p>
      <w:pPr>
        <w:pStyle w:val="Style19"/>
        <w:spacing w:before="240" w:after="120"/>
        <w:rPr/>
      </w:pPr>
      <w:r>
        <w:rPr>
          <w:rStyle w:val="Style11"/>
        </w:rPr>
        <w:t>databases</w:t>
      </w:r>
      <w:r>
        <w:rPr>
          <w:rStyle w:val="Style11"/>
        </w:rPr>
        <w:t>选项里面</w:t>
      </w:r>
      <w:r>
        <w:rPr>
          <w:rStyle w:val="Style11"/>
        </w:rPr>
        <w:t>ENGINE</w:t>
      </w:r>
      <w:r>
        <w:rPr>
          <w:rStyle w:val="Style11"/>
        </w:rPr>
        <w:t>是选择的数据库类型，</w:t>
      </w:r>
      <w:r>
        <w:rPr>
          <w:rStyle w:val="Style11"/>
        </w:rPr>
        <w:t>mysel</w:t>
      </w:r>
      <w:r>
        <w:rPr>
          <w:rStyle w:val="Style11"/>
        </w:rPr>
        <w:t>啦，</w:t>
      </w:r>
      <w:r>
        <w:rPr>
          <w:rStyle w:val="Style11"/>
        </w:rPr>
        <w:t>oracle</w:t>
      </w:r>
      <w:r>
        <w:rPr>
          <w:rStyle w:val="Style11"/>
        </w:rPr>
        <w:t>之类的</w:t>
      </w:r>
    </w:p>
    <w:p>
      <w:pPr>
        <w:pStyle w:val="Style19"/>
        <w:spacing w:before="240" w:after="120"/>
        <w:rPr/>
      </w:pPr>
      <w:r>
        <w:rPr>
          <w:rStyle w:val="Style11"/>
        </w:rPr>
        <w:t>NAME</w:t>
      </w:r>
      <w:r>
        <w:rPr>
          <w:rStyle w:val="Style11"/>
        </w:rPr>
        <w:t>，就是我自己制定的子数据库 ，这里我只定的是</w:t>
      </w:r>
      <w:r>
        <w:rPr>
          <w:rStyle w:val="Style11"/>
        </w:rPr>
        <w:t>test</w:t>
      </w:r>
      <w:r>
        <w:rPr>
          <w:rStyle w:val="Style11"/>
        </w:rPr>
        <w:t>数据库</w:t>
      </w:r>
    </w:p>
    <w:p>
      <w:pPr>
        <w:pStyle w:val="Style19"/>
        <w:spacing w:before="240" w:after="120"/>
        <w:rPr/>
      </w:pPr>
      <w:r>
        <w:rPr>
          <w:rStyle w:val="Style11"/>
        </w:rPr>
        <w:t>然后就是</w:t>
      </w:r>
      <w:r>
        <w:rPr>
          <w:rStyle w:val="Style11"/>
        </w:rPr>
        <w:t>mysql</w:t>
      </w:r>
      <w:r>
        <w:rPr>
          <w:rStyle w:val="Style11"/>
        </w:rPr>
        <w:t>的帐号，密码</w:t>
      </w:r>
      <w:r>
        <w:rPr>
          <w:rStyle w:val="Style11"/>
        </w:rPr>
        <w:t>HOST</w:t>
      </w:r>
      <w:r>
        <w:rPr>
          <w:rStyle w:val="Style11"/>
        </w:rPr>
        <w:t>，</w:t>
      </w:r>
      <w:r>
        <w:rPr>
          <w:rStyle w:val="Style11"/>
        </w:rPr>
        <w:t>PORT</w:t>
      </w:r>
      <w:r>
        <w:rPr>
          <w:rStyle w:val="Style11"/>
        </w:rPr>
        <w:t>都是默认识别的不用填写</w:t>
      </w:r>
    </w:p>
    <w:p>
      <w:pPr>
        <w:pStyle w:val="Style19"/>
        <w:spacing w:before="240" w:after="120"/>
        <w:rPr>
          <w:rStyle w:val="Style11"/>
        </w:rPr>
      </w:pPr>
      <w:r>
        <w:rPr/>
        <w:drawing>
          <wp:anchor behindDoc="0" distT="0" distB="0" distL="0" distR="0" simplePos="0" locked="0" layoutInCell="1" allowOverlap="1" relativeHeight="18">
            <wp:simplePos x="0" y="0"/>
            <wp:positionH relativeFrom="column">
              <wp:posOffset>-38100</wp:posOffset>
            </wp:positionH>
            <wp:positionV relativeFrom="paragraph">
              <wp:posOffset>203835</wp:posOffset>
            </wp:positionV>
            <wp:extent cx="4903470" cy="2639060"/>
            <wp:effectExtent l="0" t="0" r="0" b="0"/>
            <wp:wrapSquare wrapText="largest"/>
            <wp:docPr id="111" name="图像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像59" descr=""/>
                    <pic:cNvPicPr>
                      <a:picLocks noChangeAspect="1" noChangeArrowheads="1"/>
                    </pic:cNvPicPr>
                  </pic:nvPicPr>
                  <pic:blipFill>
                    <a:blip r:embed="rId141"/>
                    <a:stretch>
                      <a:fillRect/>
                    </a:stretch>
                  </pic:blipFill>
                  <pic:spPr bwMode="auto">
                    <a:xfrm>
                      <a:off x="0" y="0"/>
                      <a:ext cx="4903470" cy="2639060"/>
                    </a:xfrm>
                    <a:prstGeom prst="rect">
                      <a:avLst/>
                    </a:prstGeom>
                  </pic:spPr>
                </pic:pic>
              </a:graphicData>
            </a:graphic>
          </wp:anchor>
        </w:drawing>
      </w:r>
    </w:p>
    <w:p>
      <w:pPr>
        <w:pStyle w:val="Style19"/>
        <w:spacing w:before="240" w:after="120"/>
        <w:rPr>
          <w:rStyle w:val="Style11"/>
        </w:rPr>
      </w:pPr>
      <w:r>
        <w:rPr/>
      </w:r>
    </w:p>
    <w:p>
      <w:pPr>
        <w:pStyle w:val="Style19"/>
        <w:spacing w:before="240" w:after="120"/>
        <w:rPr>
          <w:rStyle w:val="Style11"/>
        </w:rPr>
      </w:pPr>
      <w:r>
        <w:rPr/>
      </w:r>
    </w:p>
    <w:p>
      <w:pPr>
        <w:pStyle w:val="Style19"/>
        <w:spacing w:before="240" w:after="120"/>
        <w:rPr>
          <w:rStyle w:val="Style11"/>
        </w:rPr>
      </w:pPr>
      <w:r>
        <w:rPr/>
      </w:r>
    </w:p>
    <w:p>
      <w:pPr>
        <w:pStyle w:val="Style19"/>
        <w:spacing w:before="240" w:after="120"/>
        <w:rPr>
          <w:rStyle w:val="Style11"/>
        </w:rPr>
      </w:pPr>
      <w:r>
        <w:rPr/>
      </w:r>
    </w:p>
    <w:p>
      <w:pPr>
        <w:pStyle w:val="Style19"/>
        <w:spacing w:before="240" w:after="120"/>
        <w:rPr>
          <w:rStyle w:val="Style11"/>
        </w:rPr>
      </w:pPr>
      <w:r>
        <w:rPr/>
      </w:r>
    </w:p>
    <w:p>
      <w:pPr>
        <w:pStyle w:val="Style19"/>
        <w:spacing w:before="240" w:after="120"/>
        <w:rPr>
          <w:rStyle w:val="Style11"/>
        </w:rPr>
      </w:pPr>
      <w:r>
        <w:rPr/>
      </w:r>
    </w:p>
    <w:p>
      <w:pPr>
        <w:pStyle w:val="Style19"/>
        <w:spacing w:before="240" w:after="120"/>
        <w:rPr>
          <w:rStyle w:val="Style11"/>
        </w:rPr>
      </w:pPr>
      <w:r>
        <w:rPr/>
      </w:r>
    </w:p>
    <w:p>
      <w:pPr>
        <w:pStyle w:val="Style19"/>
        <w:spacing w:before="240" w:after="120"/>
        <w:rPr/>
      </w:pPr>
      <w:r>
        <w:rPr>
          <w:rStyle w:val="Style11"/>
        </w:rPr>
        <w:t>原来</w:t>
      </w:r>
      <w:r>
        <w:rPr>
          <w:rStyle w:val="Style11"/>
        </w:rPr>
        <w:t>ubuntu</w:t>
      </w:r>
      <w:r>
        <w:rPr>
          <w:rStyle w:val="Style11"/>
        </w:rPr>
        <w:t>下安装</w:t>
      </w:r>
      <w:r>
        <w:rPr>
          <w:rStyle w:val="Style11"/>
        </w:rPr>
        <w:t>MySQLdb</w:t>
      </w:r>
      <w:r>
        <w:rPr>
          <w:rStyle w:val="Style11"/>
        </w:rPr>
        <w:t>的命令居然是这个：</w:t>
      </w:r>
    </w:p>
    <w:p>
      <w:pPr>
        <w:pStyle w:val="Style19"/>
        <w:spacing w:before="240" w:after="120"/>
        <w:rPr/>
      </w:pPr>
      <w:r>
        <w:rPr>
          <w:rStyle w:val="Style11"/>
          <w:rFonts w:ascii="Lantinghei SC;Open Sans;Arial;Hiragino Sans GB;Microsoft YaHei;S" w:hAnsi="Lantinghei SC;Open Sans;Arial;Hiragino Sans GB;Microsoft YaHei;S"/>
          <w:b w:val="false"/>
          <w:i w:val="false"/>
          <w:caps w:val="false"/>
          <w:smallCaps w:val="false"/>
          <w:color w:val="3D464D"/>
          <w:spacing w:val="0"/>
          <w:sz w:val="24"/>
        </w:rPr>
        <w:t>sudo apt-get install python-mysqldb</w:t>
      </w:r>
    </w:p>
    <w:p>
      <w:pPr>
        <w:pStyle w:val="Style19"/>
        <w:spacing w:before="240" w:after="120"/>
        <w:rPr/>
      </w:pPr>
      <w:r>
        <w:rPr>
          <w:rStyle w:val="Style11"/>
          <w:caps w:val="false"/>
          <w:smallCaps w:val="false"/>
          <w:color w:val="3D464D"/>
          <w:spacing w:val="0"/>
        </w:rPr>
        <w:t>并不是用</w:t>
      </w:r>
      <w:r>
        <w:rPr>
          <w:rStyle w:val="Style11"/>
          <w:b w:val="false"/>
          <w:i w:val="false"/>
          <w:caps w:val="false"/>
          <w:smallCaps w:val="false"/>
          <w:color w:val="3D464D"/>
          <w:spacing w:val="0"/>
          <w:sz w:val="24"/>
        </w:rPr>
        <w:t>pip</w:t>
      </w:r>
      <w:r>
        <w:rPr>
          <w:rStyle w:val="Style11"/>
          <w:caps w:val="false"/>
          <w:smallCaps w:val="false"/>
          <w:color w:val="3D464D"/>
          <w:spacing w:val="0"/>
        </w:rPr>
        <w:t>安装，而且</w:t>
      </w:r>
      <w:r>
        <w:rPr>
          <w:rStyle w:val="Style11"/>
          <w:b w:val="false"/>
          <w:i w:val="false"/>
          <w:caps w:val="false"/>
          <w:smallCaps w:val="false"/>
          <w:color w:val="3D464D"/>
          <w:spacing w:val="0"/>
          <w:sz w:val="24"/>
        </w:rPr>
        <w:t>paycharm</w:t>
      </w:r>
      <w:r>
        <w:rPr>
          <w:rStyle w:val="Style11"/>
          <w:caps w:val="false"/>
          <w:smallCaps w:val="false"/>
          <w:color w:val="3D464D"/>
          <w:spacing w:val="0"/>
        </w:rPr>
        <w:t>里面用</w:t>
      </w:r>
      <w:r>
        <w:rPr>
          <w:rStyle w:val="Style11"/>
          <w:b w:val="false"/>
          <w:i w:val="false"/>
          <w:caps w:val="false"/>
          <w:smallCaps w:val="false"/>
          <w:color w:val="3D464D"/>
          <w:spacing w:val="0"/>
          <w:sz w:val="24"/>
        </w:rPr>
        <w:t>pip</w:t>
      </w:r>
      <w:r>
        <w:rPr>
          <w:rStyle w:val="Style11"/>
          <w:caps w:val="false"/>
          <w:smallCaps w:val="false"/>
          <w:color w:val="3D464D"/>
          <w:spacing w:val="0"/>
        </w:rPr>
        <w:t>安装也会报错的，</w:t>
      </w:r>
      <w:r>
        <w:rPr>
          <w:rStyle w:val="Style11"/>
          <w:b w:val="false"/>
          <w:i w:val="false"/>
          <w:caps w:val="false"/>
          <w:smallCaps w:val="false"/>
          <w:color w:val="3D464D"/>
          <w:spacing w:val="0"/>
          <w:sz w:val="24"/>
        </w:rPr>
        <w:t>fuck</w:t>
      </w:r>
    </w:p>
    <w:p>
      <w:pPr>
        <w:pStyle w:val="Style19"/>
        <w:spacing w:before="240" w:after="120"/>
        <w:rPr/>
      </w:pPr>
      <w:r>
        <w:rPr>
          <w:rStyle w:val="Style11"/>
          <w:b w:val="false"/>
          <w:i w:val="false"/>
          <w:caps w:val="false"/>
          <w:smallCaps w:val="false"/>
          <w:color w:val="3D464D"/>
          <w:spacing w:val="0"/>
          <w:sz w:val="24"/>
        </w:rPr>
        <w:t>module.py</w:t>
      </w:r>
      <w:r>
        <w:rPr>
          <w:rStyle w:val="Style11"/>
          <w:caps w:val="false"/>
          <w:smallCaps w:val="false"/>
          <w:color w:val="3D464D"/>
          <w:spacing w:val="0"/>
        </w:rPr>
        <w:t>里面决定了表的字段，也有表名的一部分</w:t>
      </w:r>
    </w:p>
    <w:p>
      <w:pPr>
        <w:pStyle w:val="Style19"/>
        <w:spacing w:before="240" w:after="120"/>
        <w:rPr>
          <w:rStyle w:val="Style11"/>
          <w:b w:val="false"/>
          <w:b w:val="false"/>
          <w:i w:val="false"/>
          <w:i w:val="false"/>
          <w:caps w:val="false"/>
          <w:smallCaps w:val="false"/>
          <w:color w:val="3D464D"/>
          <w:spacing w:val="0"/>
          <w:sz w:val="24"/>
        </w:rPr>
      </w:pPr>
      <w:r>
        <w:rPr>
          <w:b w:val="false"/>
          <w:i w:val="false"/>
          <w:caps w:val="false"/>
          <w:smallCaps w:val="false"/>
          <w:color w:val="3D464D"/>
          <w:spacing w:val="0"/>
          <w:sz w:val="24"/>
        </w:rPr>
        <w:drawing>
          <wp:anchor behindDoc="0" distT="0" distB="0" distL="0" distR="0" simplePos="0" locked="0" layoutInCell="1" allowOverlap="1" relativeHeight="13">
            <wp:simplePos x="0" y="0"/>
            <wp:positionH relativeFrom="column">
              <wp:posOffset>1818640</wp:posOffset>
            </wp:positionH>
            <wp:positionV relativeFrom="paragraph">
              <wp:posOffset>227330</wp:posOffset>
            </wp:positionV>
            <wp:extent cx="4471035" cy="2413000"/>
            <wp:effectExtent l="0" t="0" r="0" b="0"/>
            <wp:wrapSquare wrapText="largest"/>
            <wp:docPr id="112" name="图像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像60" descr=""/>
                    <pic:cNvPicPr>
                      <a:picLocks noChangeAspect="1" noChangeArrowheads="1"/>
                    </pic:cNvPicPr>
                  </pic:nvPicPr>
                  <pic:blipFill>
                    <a:blip r:embed="rId142"/>
                    <a:stretch>
                      <a:fillRect/>
                    </a:stretch>
                  </pic:blipFill>
                  <pic:spPr bwMode="auto">
                    <a:xfrm>
                      <a:off x="0" y="0"/>
                      <a:ext cx="4471035" cy="2413000"/>
                    </a:xfrm>
                    <a:prstGeom prst="rect">
                      <a:avLst/>
                    </a:prstGeom>
                  </pic:spPr>
                </pic:pic>
              </a:graphicData>
            </a:graphic>
          </wp:anchor>
        </w:drawing>
      </w:r>
    </w:p>
    <w:p>
      <w:pPr>
        <w:pStyle w:val="Style19"/>
        <w:spacing w:before="240" w:after="120"/>
        <w:rPr/>
      </w:pPr>
      <w:r>
        <w:rPr>
          <w:rStyle w:val="Style11"/>
          <w:caps w:val="false"/>
          <w:smallCaps w:val="false"/>
          <w:color w:val="3D464D"/>
          <w:spacing w:val="0"/>
        </w:rPr>
        <w:t>安装成功之后用</w:t>
      </w:r>
      <w:r>
        <w:rPr>
          <w:rStyle w:val="Style11"/>
          <w:b w:val="false"/>
          <w:i w:val="false"/>
          <w:caps w:val="false"/>
          <w:smallCaps w:val="false"/>
          <w:color w:val="3D464D"/>
          <w:spacing w:val="0"/>
          <w:sz w:val="24"/>
        </w:rPr>
        <w:t>Django</w:t>
      </w:r>
      <w:r>
        <w:rPr>
          <w:rStyle w:val="Style11"/>
          <w:caps w:val="false"/>
          <w:smallCaps w:val="false"/>
          <w:color w:val="3D464D"/>
          <w:spacing w:val="0"/>
        </w:rPr>
        <w:t>创建数据库里面的表格，步骤如下：</w:t>
      </w:r>
    </w:p>
    <w:p>
      <w:pPr>
        <w:pStyle w:val="Style19"/>
        <w:spacing w:before="240" w:after="120"/>
        <w:rPr/>
      </w:pPr>
      <w:r>
        <w:rPr>
          <w:rStyle w:val="Style11"/>
          <w:caps w:val="false"/>
          <w:smallCaps w:val="false"/>
          <w:color w:val="3D464D"/>
          <w:spacing w:val="0"/>
        </w:rPr>
        <w:t>主要是要在</w:t>
      </w:r>
      <w:r>
        <w:rPr>
          <w:rStyle w:val="Style11"/>
          <w:b w:val="false"/>
          <w:i w:val="false"/>
          <w:caps w:val="false"/>
          <w:smallCaps w:val="false"/>
          <w:color w:val="3D464D"/>
          <w:spacing w:val="0"/>
          <w:sz w:val="24"/>
        </w:rPr>
        <w:t>setting</w:t>
      </w:r>
      <w:r>
        <w:rPr>
          <w:rStyle w:val="Style11"/>
          <w:caps w:val="false"/>
          <w:smallCaps w:val="false"/>
          <w:color w:val="3D464D"/>
          <w:spacing w:val="0"/>
        </w:rPr>
        <w:t>文件立马进行配置，配置</w:t>
      </w:r>
      <w:r>
        <w:rPr>
          <w:rStyle w:val="Style11"/>
          <w:b w:val="false"/>
          <w:i w:val="false"/>
          <w:caps w:val="false"/>
          <w:smallCaps w:val="false"/>
          <w:color w:val="3D464D"/>
          <w:spacing w:val="0"/>
          <w:sz w:val="24"/>
        </w:rPr>
        <w:t>DATABASES</w:t>
      </w:r>
      <w:r>
        <w:rPr>
          <w:rStyle w:val="Style11"/>
          <w:caps w:val="false"/>
          <w:smallCaps w:val="false"/>
          <w:color w:val="3D464D"/>
          <w:spacing w:val="0"/>
        </w:rPr>
        <w:t>，和</w:t>
      </w:r>
      <w:r>
        <w:rPr>
          <w:rStyle w:val="Style11"/>
          <w:b w:val="false"/>
          <w:i w:val="false"/>
          <w:caps w:val="false"/>
          <w:smallCaps w:val="false"/>
          <w:color w:val="3D464D"/>
          <w:spacing w:val="0"/>
          <w:sz w:val="24"/>
        </w:rPr>
        <w:t>INSTALLED——APPS</w:t>
      </w:r>
      <w:r>
        <w:rPr>
          <w:rStyle w:val="Style11"/>
          <w:caps w:val="false"/>
          <w:smallCaps w:val="false"/>
          <w:color w:val="3D464D"/>
          <w:spacing w:val="0"/>
        </w:rPr>
        <w:t>这两个选项，然后运行那两个</w:t>
      </w:r>
      <w:r>
        <w:rPr>
          <w:rStyle w:val="Style11"/>
          <w:b w:val="false"/>
          <w:i w:val="false"/>
          <w:caps w:val="false"/>
          <w:smallCaps w:val="false"/>
          <w:color w:val="3D464D"/>
          <w:spacing w:val="0"/>
          <w:sz w:val="24"/>
        </w:rPr>
        <w:t>pythom</w:t>
      </w:r>
      <w:r>
        <w:rPr>
          <w:rStyle w:val="Style11"/>
          <w:caps w:val="false"/>
          <w:smallCaps w:val="false"/>
          <w:color w:val="3D464D"/>
          <w:spacing w:val="0"/>
        </w:rPr>
        <w:t>命令就</w:t>
      </w:r>
      <w:r>
        <w:rPr>
          <w:rStyle w:val="Style11"/>
          <w:b w:val="false"/>
          <w:i w:val="false"/>
          <w:caps w:val="false"/>
          <w:smallCaps w:val="false"/>
          <w:color w:val="3D464D"/>
          <w:spacing w:val="0"/>
          <w:sz w:val="24"/>
        </w:rPr>
        <w:t>ok</w:t>
      </w:r>
      <w:r>
        <w:rPr>
          <w:rStyle w:val="Style11"/>
          <w:caps w:val="false"/>
          <w:smallCaps w:val="false"/>
          <w:color w:val="3D464D"/>
          <w:spacing w:val="0"/>
        </w:rPr>
        <w:t>了，</w:t>
      </w:r>
    </w:p>
    <w:p>
      <w:pPr>
        <w:pStyle w:val="Style19"/>
        <w:spacing w:before="240" w:after="120"/>
        <w:rPr/>
      </w:pPr>
      <w:r>
        <w:rPr>
          <w:rStyle w:val="Style11"/>
          <w:caps w:val="false"/>
          <w:smallCaps w:val="false"/>
          <w:color w:val="3D464D"/>
          <w:spacing w:val="0"/>
        </w:rPr>
        <w:t>要修改表结构，增加内容，就在</w:t>
      </w:r>
      <w:r>
        <w:rPr>
          <w:rStyle w:val="Style11"/>
          <w:b w:val="false"/>
          <w:i w:val="false"/>
          <w:caps w:val="false"/>
          <w:smallCaps w:val="false"/>
          <w:color w:val="3D464D"/>
          <w:spacing w:val="0"/>
          <w:sz w:val="24"/>
        </w:rPr>
        <w:t>models.py</w:t>
      </w:r>
      <w:r>
        <w:rPr>
          <w:rStyle w:val="Style11"/>
          <w:caps w:val="false"/>
          <w:smallCaps w:val="false"/>
          <w:color w:val="3D464D"/>
          <w:spacing w:val="0"/>
        </w:rPr>
        <w:t>立马修改，然后再次运行上面的两个</w:t>
      </w:r>
      <w:r>
        <w:rPr>
          <w:rStyle w:val="Style11"/>
          <w:b w:val="false"/>
          <w:i w:val="false"/>
          <w:caps w:val="false"/>
          <w:smallCaps w:val="false"/>
          <w:color w:val="3D464D"/>
          <w:spacing w:val="0"/>
          <w:sz w:val="24"/>
        </w:rPr>
        <w:t>python</w:t>
      </w:r>
      <w:r>
        <w:rPr>
          <w:rStyle w:val="Style11"/>
          <w:caps w:val="false"/>
          <w:smallCaps w:val="false"/>
          <w:color w:val="3D464D"/>
          <w:spacing w:val="0"/>
        </w:rPr>
        <w:t>命令，执行命令的时候会提示你，有选项要选择，要记得选择第一个选项，不能选第二个要不然会报错，要连续输入两个</w:t>
      </w:r>
      <w:r>
        <w:rPr>
          <w:rStyle w:val="Style11"/>
          <w:b w:val="false"/>
          <w:i w:val="false"/>
          <w:caps w:val="false"/>
          <w:smallCaps w:val="false"/>
          <w:color w:val="3D464D"/>
          <w:spacing w:val="0"/>
          <w:sz w:val="24"/>
        </w:rPr>
        <w:t>1</w:t>
      </w:r>
    </w:p>
    <w:p>
      <w:pPr>
        <w:pStyle w:val="Style19"/>
        <w:spacing w:before="240" w:after="120"/>
        <w:rPr>
          <w:rStyle w:val="Style11"/>
          <w:b w:val="false"/>
          <w:b w:val="false"/>
          <w:i w:val="false"/>
          <w:i w:val="false"/>
          <w:caps w:val="false"/>
          <w:smallCaps w:val="false"/>
          <w:color w:val="3D464D"/>
          <w:spacing w:val="0"/>
          <w:sz w:val="24"/>
        </w:rPr>
      </w:pPr>
      <w:r>
        <w:rPr>
          <w:b w:val="false"/>
          <w:i w:val="false"/>
          <w:caps w:val="false"/>
          <w:smallCaps w:val="false"/>
          <w:color w:val="3D464D"/>
          <w:spacing w:val="0"/>
          <w:sz w:val="24"/>
        </w:rPr>
      </w:r>
    </w:p>
    <w:p>
      <w:pPr>
        <w:pStyle w:val="Style19"/>
        <w:spacing w:before="240" w:after="120"/>
        <w:rPr>
          <w:rStyle w:val="Style11"/>
          <w:rFonts w:ascii="Lantinghei SC;Open Sans;Arial;Hiragino Sans GB;Microsoft YaHei;S" w:hAnsi="Lantinghei SC;Open Sans;Arial;Hiragino Sans GB;Microsoft YaHei;S"/>
          <w:b w:val="false"/>
          <w:b w:val="false"/>
          <w:i w:val="false"/>
          <w:i w:val="false"/>
          <w:caps w:val="false"/>
          <w:smallCaps w:val="false"/>
          <w:color w:val="3D464D"/>
          <w:spacing w:val="0"/>
          <w:sz w:val="24"/>
        </w:rPr>
      </w:pPr>
      <w:r>
        <w:rPr>
          <w:rFonts w:ascii="Lantinghei SC;Open Sans;Arial;Hiragino Sans GB;Microsoft YaHei;S" w:hAnsi="Lantinghei SC;Open Sans;Arial;Hiragino Sans GB;Microsoft YaHei;S"/>
          <w:b w:val="false"/>
          <w:i w:val="false"/>
          <w:caps w:val="false"/>
          <w:smallCaps w:val="false"/>
          <w:color w:val="3D464D"/>
          <w:spacing w:val="0"/>
          <w:sz w:val="24"/>
        </w:rPr>
      </w:r>
    </w:p>
    <w:p>
      <w:pPr>
        <w:pStyle w:val="Style19"/>
        <w:spacing w:before="240" w:after="120"/>
        <w:rPr>
          <w:rStyle w:val="Style11"/>
        </w:rPr>
      </w:pPr>
      <w:r>
        <w:rPr/>
      </w:r>
    </w:p>
    <w:p>
      <w:pPr>
        <w:pStyle w:val="Style19"/>
        <w:spacing w:before="240" w:after="120"/>
        <w:rPr/>
      </w:pPr>
      <w:r>
        <w:drawing>
          <wp:anchor behindDoc="0" distT="0" distB="0" distL="0" distR="0" simplePos="0" locked="0" layoutInCell="1" allowOverlap="1" relativeHeight="20">
            <wp:simplePos x="0" y="0"/>
            <wp:positionH relativeFrom="column">
              <wp:posOffset>0</wp:posOffset>
            </wp:positionH>
            <wp:positionV relativeFrom="paragraph">
              <wp:posOffset>429895</wp:posOffset>
            </wp:positionV>
            <wp:extent cx="5274310" cy="2145030"/>
            <wp:effectExtent l="0" t="0" r="0" b="0"/>
            <wp:wrapSquare wrapText="largest"/>
            <wp:docPr id="113" name="图像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像61" descr=""/>
                    <pic:cNvPicPr>
                      <a:picLocks noChangeAspect="1" noChangeArrowheads="1"/>
                    </pic:cNvPicPr>
                  </pic:nvPicPr>
                  <pic:blipFill>
                    <a:blip r:embed="rId143"/>
                    <a:stretch>
                      <a:fillRect/>
                    </a:stretch>
                  </pic:blipFill>
                  <pic:spPr bwMode="auto">
                    <a:xfrm>
                      <a:off x="0" y="0"/>
                      <a:ext cx="5274310" cy="2145030"/>
                    </a:xfrm>
                    <a:prstGeom prst="rect">
                      <a:avLst/>
                    </a:prstGeom>
                  </pic:spPr>
                </pic:pic>
              </a:graphicData>
            </a:graphic>
          </wp:anchor>
        </w:drawing>
      </w:r>
      <w:r>
        <w:rPr>
          <w:rStyle w:val="Style11"/>
        </w:rPr>
        <w:t>成</w:t>
      </w:r>
      <w:r>
        <w:rPr>
          <w:rStyle w:val="Style11"/>
        </w:rPr>
        <w:t>功创建数据库表之后，会有如下提示：</w:t>
      </w:r>
    </w:p>
    <w:p>
      <w:pPr>
        <w:pStyle w:val="Style19"/>
        <w:spacing w:before="240" w:after="120"/>
        <w:rPr/>
      </w:pPr>
      <w:r>
        <w:drawing>
          <wp:anchor behindDoc="0" distT="0" distB="0" distL="0" distR="0" simplePos="0" locked="0" layoutInCell="1" allowOverlap="1" relativeHeight="17">
            <wp:simplePos x="0" y="0"/>
            <wp:positionH relativeFrom="column">
              <wp:align>center</wp:align>
            </wp:positionH>
            <wp:positionV relativeFrom="paragraph">
              <wp:posOffset>635</wp:posOffset>
            </wp:positionV>
            <wp:extent cx="5274310" cy="4084320"/>
            <wp:effectExtent l="0" t="0" r="0" b="0"/>
            <wp:wrapSquare wrapText="largest"/>
            <wp:docPr id="114" name="图像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像62" descr=""/>
                    <pic:cNvPicPr>
                      <a:picLocks noChangeAspect="1" noChangeArrowheads="1"/>
                    </pic:cNvPicPr>
                  </pic:nvPicPr>
                  <pic:blipFill>
                    <a:blip r:embed="rId144"/>
                    <a:stretch>
                      <a:fillRect/>
                    </a:stretch>
                  </pic:blipFill>
                  <pic:spPr bwMode="auto">
                    <a:xfrm>
                      <a:off x="0" y="0"/>
                      <a:ext cx="5274310" cy="4084320"/>
                    </a:xfrm>
                    <a:prstGeom prst="rect">
                      <a:avLst/>
                    </a:prstGeom>
                  </pic:spPr>
                </pic:pic>
              </a:graphicData>
            </a:graphic>
          </wp:anchor>
        </w:drawing>
      </w:r>
      <w:r>
        <w:rPr>
          <w:rStyle w:val="Style11"/>
        </w:rPr>
        <w:t>确</w:t>
      </w:r>
      <w:r>
        <w:rPr>
          <w:rStyle w:val="Style11"/>
        </w:rPr>
        <w:t>实是成功创建了数据库表了，看看数据库立马的表</w:t>
      </w:r>
      <w:r>
        <w:rPr>
          <w:rStyle w:val="Style11"/>
        </w:rPr>
        <w:t>jiegou</w:t>
      </w:r>
      <w:r>
        <w:rPr>
          <w:rStyle w:val="Style11"/>
        </w:rPr>
        <w:t>：</w:t>
      </w:r>
    </w:p>
    <w:p>
      <w:pPr>
        <w:pStyle w:val="Style19"/>
        <w:spacing w:before="240" w:after="120"/>
        <w:rPr>
          <w:rStyle w:val="Style11"/>
        </w:rPr>
      </w:pPr>
      <w:r>
        <w:rPr/>
        <w:drawing>
          <wp:anchor behindDoc="0" distT="0" distB="0" distL="0" distR="0" simplePos="0" locked="0" layoutInCell="1" allowOverlap="1" relativeHeight="16">
            <wp:simplePos x="0" y="0"/>
            <wp:positionH relativeFrom="column">
              <wp:align>center</wp:align>
            </wp:positionH>
            <wp:positionV relativeFrom="paragraph">
              <wp:posOffset>635</wp:posOffset>
            </wp:positionV>
            <wp:extent cx="4124325" cy="4143375"/>
            <wp:effectExtent l="0" t="0" r="0" b="0"/>
            <wp:wrapSquare wrapText="largest"/>
            <wp:docPr id="115" name="图像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像63" descr=""/>
                    <pic:cNvPicPr>
                      <a:picLocks noChangeAspect="1" noChangeArrowheads="1"/>
                    </pic:cNvPicPr>
                  </pic:nvPicPr>
                  <pic:blipFill>
                    <a:blip r:embed="rId145"/>
                    <a:stretch>
                      <a:fillRect/>
                    </a:stretch>
                  </pic:blipFill>
                  <pic:spPr bwMode="auto">
                    <a:xfrm>
                      <a:off x="0" y="0"/>
                      <a:ext cx="4124325" cy="4143375"/>
                    </a:xfrm>
                    <a:prstGeom prst="rect">
                      <a:avLst/>
                    </a:prstGeom>
                  </pic:spPr>
                </pic:pic>
              </a:graphicData>
            </a:graphic>
          </wp:anchor>
        </w:drawing>
      </w:r>
    </w:p>
    <w:p>
      <w:pPr>
        <w:pStyle w:val="Style19"/>
        <w:spacing w:before="240" w:after="120"/>
        <w:rPr>
          <w:rStyle w:val="Style11"/>
        </w:rPr>
      </w:pPr>
      <w:r>
        <w:rPr/>
        <w:drawing>
          <wp:anchor behindDoc="0" distT="0" distB="0" distL="0" distR="0" simplePos="0" locked="0" layoutInCell="1" allowOverlap="1" relativeHeight="14">
            <wp:simplePos x="0" y="0"/>
            <wp:positionH relativeFrom="column">
              <wp:posOffset>-154940</wp:posOffset>
            </wp:positionH>
            <wp:positionV relativeFrom="paragraph">
              <wp:posOffset>84455</wp:posOffset>
            </wp:positionV>
            <wp:extent cx="5274310" cy="4739640"/>
            <wp:effectExtent l="0" t="0" r="0" b="0"/>
            <wp:wrapSquare wrapText="largest"/>
            <wp:docPr id="116" name="图像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像64" descr=""/>
                    <pic:cNvPicPr>
                      <a:picLocks noChangeAspect="1" noChangeArrowheads="1"/>
                    </pic:cNvPicPr>
                  </pic:nvPicPr>
                  <pic:blipFill>
                    <a:blip r:embed="rId146"/>
                    <a:stretch>
                      <a:fillRect/>
                    </a:stretch>
                  </pic:blipFill>
                  <pic:spPr bwMode="auto">
                    <a:xfrm>
                      <a:off x="0" y="0"/>
                      <a:ext cx="5274310" cy="4739640"/>
                    </a:xfrm>
                    <a:prstGeom prst="rect">
                      <a:avLst/>
                    </a:prstGeom>
                  </pic:spPr>
                </pic:pic>
              </a:graphicData>
            </a:graphic>
          </wp:anchor>
        </w:drawing>
      </w:r>
    </w:p>
    <w:p>
      <w:pPr>
        <w:pStyle w:val="Style19"/>
        <w:spacing w:before="240" w:after="120"/>
        <w:rPr/>
      </w:pPr>
      <w:r>
        <w:rPr>
          <w:rStyle w:val="Style11"/>
        </w:rPr>
        <w:t>一个</w:t>
      </w:r>
      <w:r>
        <w:rPr>
          <w:rStyle w:val="Style11"/>
        </w:rPr>
        <w:t>project</w:t>
      </w:r>
      <w:r>
        <w:rPr>
          <w:rStyle w:val="Style11"/>
        </w:rPr>
        <w:t>立马可以创建多个</w:t>
      </w:r>
      <w:r>
        <w:rPr>
          <w:rStyle w:val="Style11"/>
        </w:rPr>
        <w:t>app</w:t>
      </w:r>
    </w:p>
    <w:p>
      <w:pPr>
        <w:pStyle w:val="Style19"/>
        <w:spacing w:before="240" w:after="120"/>
        <w:rPr/>
      </w:pPr>
      <w:r>
        <w:rPr>
          <w:rStyle w:val="Style11"/>
        </w:rPr>
        <w:t>可以用命令</w:t>
      </w:r>
      <w:r>
        <w:rPr>
          <w:rStyle w:val="Style11"/>
        </w:rPr>
        <w:t>:python manage.py startapp appname,</w:t>
      </w:r>
      <w:r>
        <w:rPr>
          <w:rStyle w:val="Style11"/>
        </w:rPr>
        <w:t>恩，这个命令果然有效，牛逼</w:t>
      </w:r>
    </w:p>
    <w:p>
      <w:pPr>
        <w:pStyle w:val="Style19"/>
        <w:spacing w:before="240" w:after="120"/>
        <w:rPr/>
      </w:pPr>
      <w:r>
        <w:rPr>
          <w:rStyle w:val="Style11"/>
        </w:rPr>
        <w:t>运行</w:t>
      </w:r>
      <w:r>
        <w:rPr>
          <w:rStyle w:val="Style11"/>
        </w:rPr>
        <w:t>Django</w:t>
      </w:r>
      <w:r>
        <w:rPr>
          <w:rStyle w:val="Style11"/>
        </w:rPr>
        <w:t>项目，其实就是要运行</w:t>
      </w:r>
      <w:r>
        <w:rPr>
          <w:rStyle w:val="Style11"/>
        </w:rPr>
        <w:t>manage.py</w:t>
      </w:r>
      <w:r>
        <w:rPr>
          <w:rStyle w:val="Style11"/>
        </w:rPr>
        <w:t>这个文件，有两种方式</w:t>
      </w:r>
      <w:r>
        <w:rPr>
          <w:rStyle w:val="Style11"/>
        </w:rPr>
        <w:t>:</w:t>
      </w:r>
    </w:p>
    <w:p>
      <w:pPr>
        <w:pStyle w:val="Style19"/>
        <w:spacing w:before="240" w:after="120"/>
        <w:rPr/>
      </w:pPr>
      <w:r>
        <w:rPr>
          <w:rStyle w:val="Style11"/>
        </w:rPr>
        <w:t>1.</w:t>
      </w:r>
      <w:r>
        <w:rPr>
          <w:rStyle w:val="Style11"/>
        </w:rPr>
        <w:t>终端</w:t>
      </w:r>
      <w:r>
        <w:rPr>
          <w:rStyle w:val="Style11"/>
        </w:rPr>
        <w:t>:python manage.py run server ip</w:t>
      </w:r>
      <w:r>
        <w:rPr>
          <w:rStyle w:val="Style11"/>
        </w:rPr>
        <w:t>地址</w:t>
      </w:r>
      <w:r>
        <w:rPr>
          <w:rStyle w:val="Style11"/>
        </w:rPr>
        <w:t>:</w:t>
      </w:r>
      <w:r>
        <w:rPr>
          <w:rStyle w:val="Style11"/>
        </w:rPr>
        <w:t>端口号</w:t>
      </w:r>
    </w:p>
    <w:p>
      <w:pPr>
        <w:pStyle w:val="Style19"/>
        <w:spacing w:before="240" w:after="120"/>
        <w:rPr/>
      </w:pPr>
      <w:r>
        <w:rPr>
          <w:rStyle w:val="Style11"/>
        </w:rPr>
        <w:t>2.pycharm</w:t>
      </w:r>
      <w:r>
        <w:rPr>
          <w:rStyle w:val="Style11"/>
        </w:rPr>
        <w:t>里面配置，</w:t>
      </w:r>
      <w:r>
        <w:rPr>
          <w:rStyle w:val="Style11"/>
        </w:rPr>
        <w:t>script</w:t>
      </w:r>
      <w:r>
        <w:rPr>
          <w:rStyle w:val="Style11"/>
        </w:rPr>
        <w:t>参数</w:t>
      </w:r>
      <w:r>
        <w:rPr>
          <w:rStyle w:val="Style11"/>
        </w:rPr>
        <w:t>run server</w:t>
      </w:r>
      <w:r>
        <w:rPr>
          <w:rStyle w:val="Style11"/>
        </w:rPr>
        <w:t>后加上</w:t>
      </w:r>
      <w:r>
        <w:rPr>
          <w:rStyle w:val="Style11"/>
        </w:rPr>
        <w:t>ip</w:t>
      </w:r>
      <w:r>
        <w:rPr>
          <w:rStyle w:val="Style11"/>
        </w:rPr>
        <w:t>地址</w:t>
      </w:r>
      <w:r>
        <w:rPr>
          <w:rStyle w:val="Style11"/>
        </w:rPr>
        <w:t>:</w:t>
      </w:r>
      <w:r>
        <w:rPr>
          <w:rStyle w:val="Style11"/>
        </w:rPr>
        <w:t>端口号</w:t>
      </w:r>
    </w:p>
    <w:p>
      <w:pPr>
        <w:pStyle w:val="Style19"/>
        <w:spacing w:before="240" w:after="120"/>
        <w:rPr/>
      </w:pPr>
      <w:r>
        <w:rPr>
          <w:rStyle w:val="Style11"/>
        </w:rPr>
        <w:t>2016.8.20</w:t>
      </w:r>
    </w:p>
    <w:p>
      <w:pPr>
        <w:pStyle w:val="Style19"/>
        <w:spacing w:before="240" w:after="120"/>
        <w:rPr/>
      </w:pPr>
      <w:r>
        <w:rPr>
          <w:rStyle w:val="Style11"/>
        </w:rPr>
        <w:t>用命令结合</w:t>
      </w:r>
      <w:r>
        <w:rPr>
          <w:rStyle w:val="Style11"/>
        </w:rPr>
        <w:t>IDE</w:t>
      </w:r>
      <w:r>
        <w:rPr>
          <w:rStyle w:val="Style11"/>
        </w:rPr>
        <w:t>来在</w:t>
      </w:r>
      <w:r>
        <w:rPr>
          <w:rStyle w:val="Style11"/>
        </w:rPr>
        <w:t>pycharm</w:t>
      </w:r>
      <w:r>
        <w:rPr>
          <w:rStyle w:val="Style11"/>
        </w:rPr>
        <w:t>立马创建</w:t>
      </w:r>
      <w:r>
        <w:rPr>
          <w:rStyle w:val="Style11"/>
        </w:rPr>
        <w:t>Django</w:t>
      </w:r>
      <w:r>
        <w:rPr>
          <w:rStyle w:val="Style11"/>
        </w:rPr>
        <w:t>项目</w:t>
      </w:r>
      <w:r>
        <w:rPr>
          <w:rStyle w:val="Style11"/>
        </w:rPr>
        <w:t>,</w:t>
      </w:r>
      <w:r>
        <w:rPr>
          <w:rStyle w:val="Style11"/>
        </w:rPr>
        <w:t>先执行如图片下面的命令</w:t>
      </w:r>
      <w:r>
        <w:rPr>
          <w:rStyle w:val="Style11"/>
        </w:rPr>
        <w:t>:</w:t>
      </w:r>
    </w:p>
    <w:p>
      <w:pPr>
        <w:pStyle w:val="Style19"/>
        <w:spacing w:before="240" w:after="120"/>
        <w:rPr/>
      </w:pPr>
      <w:r>
        <w:rPr>
          <w:rStyle w:val="Style11"/>
        </w:rPr>
        <w:t>最好实在</w:t>
      </w:r>
      <w:r>
        <w:rPr>
          <w:rStyle w:val="Style11"/>
        </w:rPr>
        <w:t>pycharm</w:t>
      </w:r>
      <w:r>
        <w:rPr>
          <w:rStyle w:val="Style11"/>
        </w:rPr>
        <w:t>的存放项目的目录下面来创建</w:t>
      </w:r>
      <w:r>
        <w:rPr>
          <w:rStyle w:val="Style11"/>
        </w:rPr>
        <w:t>Django</w:t>
      </w:r>
      <w:r>
        <w:rPr>
          <w:rStyle w:val="Style11"/>
        </w:rPr>
        <w:t>项目，</w:t>
      </w:r>
    </w:p>
    <w:p>
      <w:pPr>
        <w:pStyle w:val="Style19"/>
        <w:spacing w:before="240" w:after="120"/>
        <w:rPr/>
      </w:pPr>
      <w:r>
        <w:rPr>
          <w:rStyle w:val="Style11"/>
        </w:rPr>
        <w:t xml:space="preserve">django-admin.py startproject </w:t>
      </w:r>
      <w:r>
        <w:rPr>
          <w:rStyle w:val="Style11"/>
        </w:rPr>
        <w:t>项目名</w:t>
      </w:r>
    </w:p>
    <w:p>
      <w:pPr>
        <w:pStyle w:val="Style19"/>
        <w:spacing w:before="240" w:after="120"/>
        <w:rPr/>
      </w:pPr>
      <w:r>
        <w:rPr>
          <w:rStyle w:val="Style11"/>
        </w:rPr>
        <w:t>然后这个目录下就能创建一个</w:t>
      </w:r>
      <w:r>
        <w:rPr>
          <w:rStyle w:val="Style11"/>
        </w:rPr>
        <w:t>Django</w:t>
      </w:r>
      <w:r>
        <w:rPr>
          <w:rStyle w:val="Style11"/>
        </w:rPr>
        <w:t>项目了，可以用</w:t>
      </w:r>
      <w:r>
        <w:rPr>
          <w:rStyle w:val="Style11"/>
        </w:rPr>
        <w:t>pycharm</w:t>
      </w:r>
      <w:r>
        <w:rPr>
          <w:rStyle w:val="Style11"/>
        </w:rPr>
        <w:t>导入</w:t>
      </w:r>
      <w:r>
        <w:rPr>
          <w:rStyle w:val="Style11"/>
        </w:rPr>
        <w:t>project</w:t>
      </w:r>
      <w:r>
        <w:rPr>
          <w:rStyle w:val="Style11"/>
        </w:rPr>
        <w:t>，或者用</w:t>
      </w:r>
      <w:r>
        <w:rPr>
          <w:rStyle w:val="Style11"/>
        </w:rPr>
        <w:t>parcharm</w:t>
      </w:r>
      <w:r>
        <w:rPr>
          <w:rStyle w:val="Style11"/>
        </w:rPr>
        <w:t>在同一个目录下，新建同名项目名，这样也会自动的导入已经建好的项目的</w:t>
      </w:r>
    </w:p>
    <w:p>
      <w:pPr>
        <w:pStyle w:val="Style19"/>
        <w:spacing w:before="240" w:after="120"/>
        <w:rPr>
          <w:rStyle w:val="Style11"/>
        </w:rPr>
      </w:pPr>
      <w:r>
        <w:rPr/>
        <w:drawing>
          <wp:anchor behindDoc="0" distT="0" distB="0" distL="0" distR="0" simplePos="0" locked="0" layoutInCell="1" allowOverlap="1" relativeHeight="11">
            <wp:simplePos x="0" y="0"/>
            <wp:positionH relativeFrom="column">
              <wp:align>center</wp:align>
            </wp:positionH>
            <wp:positionV relativeFrom="paragraph">
              <wp:posOffset>635</wp:posOffset>
            </wp:positionV>
            <wp:extent cx="5274310" cy="968375"/>
            <wp:effectExtent l="0" t="0" r="0" b="0"/>
            <wp:wrapSquare wrapText="largest"/>
            <wp:docPr id="117" name="图像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像65" descr=""/>
                    <pic:cNvPicPr>
                      <a:picLocks noChangeAspect="1" noChangeArrowheads="1"/>
                    </pic:cNvPicPr>
                  </pic:nvPicPr>
                  <pic:blipFill>
                    <a:blip r:embed="rId147"/>
                    <a:stretch>
                      <a:fillRect/>
                    </a:stretch>
                  </pic:blipFill>
                  <pic:spPr bwMode="auto">
                    <a:xfrm>
                      <a:off x="0" y="0"/>
                      <a:ext cx="5274310" cy="968375"/>
                    </a:xfrm>
                    <a:prstGeom prst="rect">
                      <a:avLst/>
                    </a:prstGeom>
                  </pic:spPr>
                </pic:pic>
              </a:graphicData>
            </a:graphic>
          </wp:anchor>
        </w:drawing>
      </w:r>
    </w:p>
    <w:p>
      <w:pPr>
        <w:pStyle w:val="Style19"/>
        <w:spacing w:before="240" w:after="120"/>
        <w:rPr/>
      </w:pPr>
      <w:r>
        <w:rPr>
          <w:rStyle w:val="Style11"/>
        </w:rPr>
        <w:t>python</w:t>
      </w:r>
      <w:r>
        <w:rPr>
          <w:rStyle w:val="Style11"/>
        </w:rPr>
        <w:t>小内容，</w:t>
      </w:r>
      <w:r>
        <w:rPr>
          <w:rStyle w:val="Style11"/>
        </w:rPr>
        <w:t>2016.8.15</w:t>
      </w:r>
    </w:p>
    <w:p>
      <w:pPr>
        <w:pStyle w:val="Style19"/>
        <w:spacing w:before="240" w:after="120"/>
        <w:rPr/>
      </w:pPr>
      <w:r>
        <w:rPr>
          <w:rStyle w:val="Style11"/>
        </w:rPr>
        <w:t>今天又尝试了廖雪峰老师的</w:t>
      </w:r>
      <w:r>
        <w:rPr>
          <w:rStyle w:val="Style11"/>
        </w:rPr>
        <w:t>python</w:t>
      </w:r>
      <w:r>
        <w:rPr>
          <w:rStyle w:val="Style11"/>
        </w:rPr>
        <w:t>教程立马的发邮件内容，终于成功了，用的是我的</w:t>
      </w:r>
      <w:r>
        <w:rPr>
          <w:rStyle w:val="Style11"/>
        </w:rPr>
        <w:t>sina</w:t>
      </w:r>
      <w:r>
        <w:rPr>
          <w:rStyle w:val="Style11"/>
        </w:rPr>
        <w:t>邮箱和</w:t>
      </w:r>
      <w:r>
        <w:rPr>
          <w:rStyle w:val="Style11"/>
        </w:rPr>
        <w:t>163</w:t>
      </w:r>
      <w:r>
        <w:rPr>
          <w:rStyle w:val="Style11"/>
        </w:rPr>
        <w:t>邮箱</w:t>
      </w:r>
    </w:p>
    <w:p>
      <w:pPr>
        <w:pStyle w:val="Style19"/>
        <w:spacing w:before="240" w:after="120"/>
        <w:rPr/>
      </w:pPr>
      <w:r>
        <w:rPr>
          <w:rStyle w:val="Style11"/>
        </w:rPr>
        <w:t>sina</w:t>
      </w:r>
      <w:r>
        <w:rPr>
          <w:rStyle w:val="Style11"/>
        </w:rPr>
        <w:t>的密码是</w:t>
      </w:r>
      <w:r>
        <w:rPr>
          <w:rStyle w:val="Style11"/>
        </w:rPr>
        <w:t>:lhfly1987417,163</w:t>
      </w:r>
      <w:r>
        <w:rPr>
          <w:rStyle w:val="Style11"/>
        </w:rPr>
        <w:t>如果要在</w:t>
      </w:r>
      <w:r>
        <w:rPr>
          <w:rStyle w:val="Style11"/>
        </w:rPr>
        <w:t>python</w:t>
      </w:r>
      <w:r>
        <w:rPr>
          <w:rStyle w:val="Style11"/>
        </w:rPr>
        <w:t>里面当作客户端来发送邮件，必须是要密钥</w:t>
      </w:r>
      <w:r>
        <w:rPr>
          <w:rStyle w:val="Style11"/>
        </w:rPr>
        <w:t>:lhf1987417,</w:t>
      </w:r>
      <w:r>
        <w:rPr>
          <w:rStyle w:val="Style11"/>
        </w:rPr>
        <w:t>而不是用邮箱密码</w:t>
      </w:r>
      <w:r>
        <w:rPr>
          <w:rStyle w:val="Style11"/>
        </w:rPr>
        <w:t>:l1987417</w:t>
      </w:r>
    </w:p>
    <w:p>
      <w:pPr>
        <w:pStyle w:val="Style19"/>
        <w:spacing w:before="240" w:after="120"/>
        <w:rPr/>
      </w:pPr>
      <w:r>
        <w:rPr>
          <w:rStyle w:val="Style11"/>
        </w:rPr>
        <w:t>而且发送内容，不能太雷同了，做实验的时候，邮件内容，要稍微的修改一下，要不然会被当作垃圾邮件，发送不过来的</w:t>
      </w:r>
    </w:p>
    <w:p>
      <w:pPr>
        <w:pStyle w:val="Style19"/>
        <w:spacing w:before="240" w:after="120"/>
        <w:rPr/>
      </w:pPr>
      <w:r>
        <w:rPr>
          <w:rStyle w:val="Style11"/>
        </w:rPr>
        <w:t>而且发送成功之后，下面的日志输出是这样的：仔细阅读一下，头的信息会被打印出来，而且，会有登录的反馈信息，成功，失败啥的，还有被编码后的一些邮件的信息，发送者，接受者</w:t>
      </w:r>
    </w:p>
    <w:p>
      <w:pPr>
        <w:pStyle w:val="Style19"/>
        <w:spacing w:before="240" w:after="120"/>
        <w:rPr/>
      </w:pPr>
      <w:r>
        <w:rPr>
          <w:rStyle w:val="Style11"/>
        </w:rPr>
        <w:t>/usr/bin/python3.5 /home/feihong/PycharmProjects/awesome-python3-webapp/myemail.py</w:t>
      </w:r>
    </w:p>
    <w:p>
      <w:pPr>
        <w:pStyle w:val="Style19"/>
        <w:spacing w:before="240" w:after="120"/>
        <w:rPr/>
      </w:pPr>
      <w:r>
        <w:rPr>
          <w:rStyle w:val="Style11"/>
        </w:rPr>
        <w:t>From:lhfly520@sina.com</w:t>
      </w:r>
    </w:p>
    <w:p>
      <w:pPr>
        <w:pStyle w:val="Style19"/>
        <w:spacing w:before="240" w:after="120"/>
        <w:rPr/>
      </w:pPr>
      <w:r>
        <w:rPr>
          <w:rStyle w:val="Style11"/>
        </w:rPr>
        <w:t>Password:lhfly1987417</w:t>
      </w:r>
    </w:p>
    <w:p>
      <w:pPr>
        <w:pStyle w:val="Style19"/>
        <w:spacing w:before="240" w:after="120"/>
        <w:rPr/>
      </w:pPr>
      <w:r>
        <w:rPr>
          <w:rStyle w:val="Style11"/>
        </w:rPr>
        <w:t>To:lihongfei_0417@163.com</w:t>
      </w:r>
    </w:p>
    <w:p>
      <w:pPr>
        <w:pStyle w:val="Style19"/>
        <w:spacing w:before="240" w:after="120"/>
        <w:rPr/>
      </w:pPr>
      <w:r>
        <w:rPr>
          <w:rStyle w:val="Style11"/>
        </w:rPr>
        <w:t>SMTP server:smtp.sina.com</w:t>
      </w:r>
    </w:p>
    <w:p>
      <w:pPr>
        <w:pStyle w:val="Style19"/>
        <w:spacing w:before="240" w:after="120"/>
        <w:rPr/>
      </w:pPr>
      <w:r>
        <w:rPr>
          <w:rStyle w:val="Style11"/>
        </w:rPr>
        <w:t>Content-Type: text/html; charset="utf-8"</w:t>
      </w:r>
    </w:p>
    <w:p>
      <w:pPr>
        <w:pStyle w:val="Style19"/>
        <w:spacing w:before="240" w:after="120"/>
        <w:rPr/>
      </w:pPr>
      <w:r>
        <w:rPr>
          <w:rStyle w:val="Style11"/>
        </w:rPr>
        <w:t>MIME-Version: 1.0</w:t>
      </w:r>
    </w:p>
    <w:p>
      <w:pPr>
        <w:pStyle w:val="Style19"/>
        <w:spacing w:before="240" w:after="120"/>
        <w:rPr/>
      </w:pPr>
      <w:r>
        <w:rPr>
          <w:rStyle w:val="Style11"/>
        </w:rPr>
        <w:t>Content-Transfer-Encoding: base64</w:t>
      </w:r>
    </w:p>
    <w:p>
      <w:pPr>
        <w:pStyle w:val="Style19"/>
        <w:spacing w:before="240" w:after="120"/>
        <w:rPr/>
      </w:pPr>
      <w:r>
        <w:rPr>
          <w:rStyle w:val="Style11"/>
        </w:rPr>
        <w:t>From: =?utf-8?b?5oiR5piv5rGf5Z+O5raI6LS557qi77yM5oiR54ix6LeR5LiA6Laf5aW95ZOm6IO9?= &lt;lhfly520@sina.com&gt;</w:t>
      </w:r>
    </w:p>
    <w:p>
      <w:pPr>
        <w:pStyle w:val="Style19"/>
        <w:spacing w:before="240" w:after="120"/>
        <w:rPr/>
      </w:pPr>
      <w:r>
        <w:rPr>
          <w:rStyle w:val="Style11"/>
        </w:rPr>
        <w:t>To: =?utf-8?b?5oOF54ix55qE566h55CG5ZGY?= &lt;lihongfei_0417@163.com&gt;</w:t>
      </w:r>
    </w:p>
    <w:p>
      <w:pPr>
        <w:pStyle w:val="Style19"/>
        <w:spacing w:before="240" w:after="120"/>
        <w:rPr/>
      </w:pPr>
      <w:r>
        <w:rPr>
          <w:rStyle w:val="Style11"/>
        </w:rPr>
        <w:t>Subject: =?utf-8?b?Y29tZSBvbiDvvIxrZXlpIGZhY2h1IHPvvIzlkozlk4jlkozmnaXoh6pTTVRQ55qE?=</w:t>
      </w:r>
    </w:p>
    <w:p>
      <w:pPr>
        <w:pStyle w:val="Style19"/>
        <w:spacing w:before="240" w:after="120"/>
        <w:rPr/>
      </w:pPr>
      <w:r>
        <w:rPr>
          <w:rStyle w:val="Style11"/>
        </w:rPr>
        <w:t xml:space="preserve"> </w:t>
      </w:r>
      <w:r>
        <w:rPr>
          <w:rStyle w:val="Style11"/>
        </w:rPr>
        <w:t>=?utf-8?b?6Zeu5YCZLi4uLg==?=</w:t>
      </w:r>
    </w:p>
    <w:p>
      <w:pPr>
        <w:pStyle w:val="Style19"/>
        <w:spacing w:before="240" w:after="120"/>
        <w:rPr>
          <w:rStyle w:val="Style11"/>
        </w:rPr>
      </w:pPr>
      <w:r>
        <w:rPr/>
      </w:r>
    </w:p>
    <w:p>
      <w:pPr>
        <w:pStyle w:val="Style19"/>
        <w:spacing w:before="240" w:after="120"/>
        <w:rPr/>
      </w:pPr>
      <w:r>
        <w:rPr>
          <w:rStyle w:val="Style11"/>
        </w:rPr>
        <w:t>PGh0bWw+PGJvZHk+PGgxPkhlbGxvPC9oMT48cD5zZW5kIGJ5IDxhIGhyZWY9Imh0dHA6Ly93d3cu</w:t>
      </w:r>
    </w:p>
    <w:p>
      <w:pPr>
        <w:pStyle w:val="Style19"/>
        <w:spacing w:before="240" w:after="120"/>
        <w:rPr/>
      </w:pPr>
      <w:r>
        <w:rPr>
          <w:rStyle w:val="Style11"/>
        </w:rPr>
        <w:t>cHl0aG9uLm9yZyI+UHl0aG9uPC9hPi4uLjwvcD48L2JvZHk+PC9odG1sPg==</w:t>
      </w:r>
    </w:p>
    <w:p>
      <w:pPr>
        <w:pStyle w:val="Style19"/>
        <w:spacing w:before="240" w:after="120"/>
        <w:rPr>
          <w:rStyle w:val="Style11"/>
        </w:rPr>
      </w:pPr>
      <w:r>
        <w:rPr/>
      </w:r>
    </w:p>
    <w:p>
      <w:pPr>
        <w:pStyle w:val="Style19"/>
        <w:spacing w:before="240" w:after="120"/>
        <w:rPr/>
      </w:pPr>
      <w:r>
        <w:rPr>
          <w:rStyle w:val="Style11"/>
        </w:rPr>
        <w:t>&lt;class 'email.mime.text.MIMEText'&gt;</w:t>
      </w:r>
    </w:p>
    <w:p>
      <w:pPr>
        <w:pStyle w:val="Style19"/>
        <w:spacing w:before="240" w:after="120"/>
        <w:rPr/>
      </w:pPr>
      <w:r>
        <w:rPr>
          <w:rStyle w:val="Style11"/>
        </w:rPr>
        <w:t>send: 'ehlo [127.0.1.1]\r\n'</w:t>
      </w:r>
    </w:p>
    <w:p>
      <w:pPr>
        <w:pStyle w:val="Style19"/>
        <w:spacing w:before="240" w:after="120"/>
        <w:rPr/>
      </w:pPr>
      <w:r>
        <w:rPr>
          <w:rStyle w:val="Style11"/>
        </w:rPr>
        <w:t>reply: b'250-smtp-5-123.smtpsmail.fmail.xd.sinanode.com\r\n'</w:t>
      </w:r>
    </w:p>
    <w:p>
      <w:pPr>
        <w:pStyle w:val="Style19"/>
        <w:spacing w:before="240" w:after="120"/>
        <w:rPr/>
      </w:pPr>
      <w:r>
        <w:rPr>
          <w:rStyle w:val="Style11"/>
        </w:rPr>
        <w:t>reply: b'250-AUTH LOGIN PLAIN\r\n'</w:t>
      </w:r>
    </w:p>
    <w:p>
      <w:pPr>
        <w:pStyle w:val="Style19"/>
        <w:spacing w:before="240" w:after="120"/>
        <w:rPr/>
      </w:pPr>
      <w:r>
        <w:rPr>
          <w:rStyle w:val="Style11"/>
        </w:rPr>
        <w:t>reply: b'250-AUTH=LOGIN PLAIN\r\n'</w:t>
      </w:r>
    </w:p>
    <w:p>
      <w:pPr>
        <w:pStyle w:val="Style19"/>
        <w:spacing w:before="240" w:after="120"/>
        <w:rPr/>
      </w:pPr>
      <w:r>
        <w:rPr>
          <w:rStyle w:val="Style11"/>
        </w:rPr>
        <w:t>reply: b'250-STARTTLS\r\n'</w:t>
      </w:r>
    </w:p>
    <w:p>
      <w:pPr>
        <w:pStyle w:val="Style19"/>
        <w:spacing w:before="240" w:after="120"/>
        <w:rPr/>
      </w:pPr>
      <w:r>
        <w:rPr>
          <w:rStyle w:val="Style11"/>
        </w:rPr>
        <w:t>reply: b'250 8BITMIME\r\n'</w:t>
      </w:r>
    </w:p>
    <w:p>
      <w:pPr>
        <w:pStyle w:val="Style19"/>
        <w:spacing w:before="240" w:after="120"/>
        <w:rPr/>
      </w:pPr>
      <w:r>
        <w:rPr>
          <w:rStyle w:val="Style11"/>
        </w:rPr>
        <w:t>reply: retcode (250); Msg: b'smtp-5-123.smtpsmail.fmail.xd.sinanode.com\nAUTH LOGIN PLAIN\nAUTH=LOGIN PLAIN\nSTARTTLS\n8BITMIME'</w:t>
      </w:r>
    </w:p>
    <w:p>
      <w:pPr>
        <w:pStyle w:val="Style19"/>
        <w:spacing w:before="240" w:after="120"/>
        <w:rPr/>
      </w:pPr>
      <w:r>
        <w:rPr>
          <w:rStyle w:val="Style11"/>
        </w:rPr>
        <w:t>send: 'AUTH PLAIN AGxoZmx5NTIwQHNpbmEuY29tAGxoZmx5MTk4NzQxNw==\r\n'</w:t>
      </w:r>
    </w:p>
    <w:p>
      <w:pPr>
        <w:pStyle w:val="Style19"/>
        <w:spacing w:before="240" w:after="120"/>
        <w:rPr/>
      </w:pPr>
      <w:r>
        <w:rPr>
          <w:rStyle w:val="Style11"/>
        </w:rPr>
        <w:t>reply: b'235 OK Authenticated\r\n'</w:t>
      </w:r>
    </w:p>
    <w:p>
      <w:pPr>
        <w:pStyle w:val="Style19"/>
        <w:spacing w:before="240" w:after="120"/>
        <w:rPr/>
      </w:pPr>
      <w:r>
        <w:rPr>
          <w:rStyle w:val="Style11"/>
        </w:rPr>
        <w:t>reply: retcode (235); Msg: b'OK Authenticated'</w:t>
      </w:r>
    </w:p>
    <w:p>
      <w:pPr>
        <w:pStyle w:val="Style19"/>
        <w:spacing w:before="240" w:after="120"/>
        <w:rPr/>
      </w:pPr>
      <w:r>
        <w:rPr>
          <w:rStyle w:val="Style11"/>
        </w:rPr>
        <w:t>send: 'mail FROM:&lt;lhfly520@sina.com&gt;\r\n'</w:t>
      </w:r>
    </w:p>
    <w:p>
      <w:pPr>
        <w:pStyle w:val="Style19"/>
        <w:spacing w:before="240" w:after="120"/>
        <w:rPr/>
      </w:pPr>
      <w:r>
        <w:rPr>
          <w:rStyle w:val="Style11"/>
        </w:rPr>
        <w:t>reply: b'250 ok\r\n'</w:t>
      </w:r>
    </w:p>
    <w:p>
      <w:pPr>
        <w:pStyle w:val="Style19"/>
        <w:spacing w:before="240" w:after="120"/>
        <w:rPr/>
      </w:pPr>
      <w:r>
        <w:rPr>
          <w:rStyle w:val="Style11"/>
        </w:rPr>
        <w:t>reply: retcode (250); Msg: b'ok'</w:t>
      </w:r>
    </w:p>
    <w:p>
      <w:pPr>
        <w:pStyle w:val="Style19"/>
        <w:spacing w:before="240" w:after="120"/>
        <w:rPr/>
      </w:pPr>
      <w:r>
        <w:rPr>
          <w:rStyle w:val="Style11"/>
        </w:rPr>
        <w:t>send: 'rcpt TO:&lt;lihongfei_0417@163.com&gt;\r\n'</w:t>
      </w:r>
    </w:p>
    <w:p>
      <w:pPr>
        <w:pStyle w:val="Style19"/>
        <w:spacing w:before="240" w:after="120"/>
        <w:rPr/>
      </w:pPr>
      <w:r>
        <w:rPr>
          <w:rStyle w:val="Style11"/>
        </w:rPr>
        <w:t>reply: b'250 ok\r\n'</w:t>
      </w:r>
    </w:p>
    <w:p>
      <w:pPr>
        <w:pStyle w:val="Style19"/>
        <w:spacing w:before="240" w:after="120"/>
        <w:rPr/>
      </w:pPr>
      <w:r>
        <w:rPr>
          <w:rStyle w:val="Style11"/>
        </w:rPr>
        <w:t>reply: retcode (250); Msg: b'ok'</w:t>
      </w:r>
    </w:p>
    <w:p>
      <w:pPr>
        <w:pStyle w:val="Style19"/>
        <w:spacing w:before="240" w:after="120"/>
        <w:rPr/>
      </w:pPr>
      <w:r>
        <w:rPr>
          <w:rStyle w:val="Style11"/>
        </w:rPr>
        <w:t>send: 'data\r\n'</w:t>
      </w:r>
    </w:p>
    <w:p>
      <w:pPr>
        <w:pStyle w:val="Style19"/>
        <w:spacing w:before="240" w:after="120"/>
        <w:rPr/>
      </w:pPr>
      <w:r>
        <w:rPr>
          <w:rStyle w:val="Style11"/>
        </w:rPr>
        <w:t>reply: b'354 End data with &lt;CR&gt;&lt;LF&gt;.&lt;CR&gt;&lt;LF&gt;\r\n'</w:t>
      </w:r>
    </w:p>
    <w:p>
      <w:pPr>
        <w:pStyle w:val="Style19"/>
        <w:spacing w:before="240" w:after="120"/>
        <w:rPr/>
      </w:pPr>
      <w:r>
        <w:rPr>
          <w:rStyle w:val="Style11"/>
        </w:rPr>
        <w:t>reply: retcode (354); Msg: b'End data with &lt;CR&gt;&lt;LF&gt;.&lt;CR&gt;&lt;LF&gt;'</w:t>
      </w:r>
    </w:p>
    <w:p>
      <w:pPr>
        <w:pStyle w:val="Style19"/>
        <w:spacing w:before="240" w:after="120"/>
        <w:rPr/>
      </w:pPr>
      <w:r>
        <w:rPr>
          <w:rStyle w:val="Style11"/>
        </w:rPr>
        <w:t>data: (354, b'End data with &lt;CR&gt;&lt;LF&gt;.&lt;CR&gt;&lt;LF&gt;')</w:t>
      </w:r>
    </w:p>
    <w:p>
      <w:pPr>
        <w:pStyle w:val="Style19"/>
        <w:spacing w:before="240" w:after="120"/>
        <w:rPr/>
      </w:pPr>
      <w:r>
        <w:rPr>
          <w:rStyle w:val="Style11"/>
        </w:rPr>
        <w:t>send: b'Content-Type: text/html; charset="utf-8"\r\nMIME-Version: 1.0\r\nContent-Transfer-Encoding: base64\r\nFrom: =?utf-8?b?5oiR5piv5rGf5Z+O5raI6LS557qi77yM5oiR54ix6LeR5LiA6Laf5aW95ZOm6IO9?= &lt;lhfly520@sina.com&gt;\r\nTo: =?utf-8?b?5oOF54ix55qE566h55CG5ZGY?= &lt;lihongfei_0417@163.com&gt;\r\nSubject: =?utf-8?b?Y29tZSBvbiDvvIxrZXlpIGZhY2h1IHPvvIzlkozlk4jlkozmnaXoh6pTTVRQ55qE?=\r\n =?utf-8?b?6Zeu5YCZLi4uLg==?=\r\n\r\nPGh0bWw+PGJvZHk+PGgxPkhlbGxvPC9oMT48cD5zZW5kIGJ5IDxhIGhyZWY9Imh0dHA6Ly93d3cu\r\ncHl0aG9uLm9yZyI+UHl0aG9uPC9hPi4uLjwvcD48L2JvZHk+PC9odG1sPg==\r\n.\r\n'</w:t>
      </w:r>
    </w:p>
    <w:p>
      <w:pPr>
        <w:pStyle w:val="Style19"/>
        <w:spacing w:before="240" w:after="120"/>
        <w:rPr/>
      </w:pPr>
      <w:r>
        <w:rPr>
          <w:rStyle w:val="Style11"/>
        </w:rPr>
        <w:t>reply: b'250 ok queue id 43769394513\r\n'</w:t>
      </w:r>
    </w:p>
    <w:p>
      <w:pPr>
        <w:pStyle w:val="Style19"/>
        <w:spacing w:before="240" w:after="120"/>
        <w:rPr/>
      </w:pPr>
      <w:r>
        <w:rPr>
          <w:rStyle w:val="Style11"/>
        </w:rPr>
        <w:t>reply: retcode (250); Msg: b'ok queue id 43769394513'</w:t>
      </w:r>
    </w:p>
    <w:p>
      <w:pPr>
        <w:pStyle w:val="Style19"/>
        <w:spacing w:before="240" w:after="120"/>
        <w:rPr/>
      </w:pPr>
      <w:r>
        <w:rPr>
          <w:rStyle w:val="Style11"/>
        </w:rPr>
        <w:t>data: (250, b'ok queue id 43769394513')</w:t>
      </w:r>
    </w:p>
    <w:p>
      <w:pPr>
        <w:pStyle w:val="Style19"/>
        <w:spacing w:before="240" w:after="120"/>
        <w:rPr/>
      </w:pPr>
      <w:r>
        <w:rPr>
          <w:rStyle w:val="Style11"/>
        </w:rPr>
        <w:t>send: 'quit\r\n'</w:t>
      </w:r>
    </w:p>
    <w:p>
      <w:pPr>
        <w:pStyle w:val="Style19"/>
        <w:spacing w:before="240" w:after="120"/>
        <w:rPr/>
      </w:pPr>
      <w:r>
        <w:rPr>
          <w:rStyle w:val="Style11"/>
        </w:rPr>
        <w:t>reply: b'221 smtp-5-123.smtpsmail.fmail.xd.sinanode.com\r\n'</w:t>
      </w:r>
    </w:p>
    <w:p>
      <w:pPr>
        <w:pStyle w:val="Style19"/>
        <w:spacing w:before="240" w:after="120"/>
        <w:rPr/>
      </w:pPr>
      <w:r>
        <w:rPr>
          <w:rStyle w:val="Style11"/>
        </w:rPr>
        <w:t>reply: retcode (221); Msg: b'smtp-5-123.smtpsmail.fmail.xd.sinanode.com'</w:t>
      </w:r>
    </w:p>
    <w:p>
      <w:pPr>
        <w:pStyle w:val="Style19"/>
        <w:spacing w:before="240" w:after="120"/>
        <w:rPr>
          <w:rStyle w:val="Style11"/>
        </w:rPr>
      </w:pPr>
      <w:r>
        <w:rPr/>
      </w:r>
    </w:p>
    <w:p>
      <w:pPr>
        <w:pStyle w:val="Style19"/>
        <w:spacing w:before="240" w:after="120"/>
        <w:rPr/>
      </w:pPr>
      <w:r>
        <w:rPr>
          <w:rStyle w:val="Style11"/>
        </w:rPr>
        <w:t>Process finished with exit code 0</w:t>
      </w:r>
    </w:p>
    <w:p>
      <w:pPr>
        <w:pStyle w:val="Style19"/>
        <w:spacing w:before="240" w:after="120"/>
        <w:rPr>
          <w:rStyle w:val="Style11"/>
        </w:rPr>
      </w:pPr>
      <w:r>
        <w:rPr/>
      </w:r>
    </w:p>
    <w:p>
      <w:pPr>
        <w:pStyle w:val="Style19"/>
        <w:spacing w:before="240" w:after="120"/>
        <w:rPr/>
      </w:pPr>
      <w:r>
        <w:rPr>
          <w:rStyle w:val="Style11"/>
        </w:rPr>
        <w:t>python</w:t>
      </w:r>
      <w:r>
        <w:rPr>
          <w:rStyle w:val="Style11"/>
        </w:rPr>
        <w:t>里面的文件命名也要注意，不要和</w:t>
      </w:r>
      <w:r>
        <w:rPr>
          <w:rStyle w:val="Style11"/>
        </w:rPr>
        <w:t>python</w:t>
      </w:r>
      <w:r>
        <w:rPr>
          <w:rStyle w:val="Style11"/>
        </w:rPr>
        <w:t>自带的</w:t>
      </w:r>
      <w:r>
        <w:rPr>
          <w:rStyle w:val="Style11"/>
        </w:rPr>
        <w:t>python</w:t>
      </w:r>
      <w:r>
        <w:rPr>
          <w:rStyle w:val="Style11"/>
        </w:rPr>
        <w:t>文件重名，要不然也会运行错误的</w:t>
      </w:r>
    </w:p>
    <w:p>
      <w:pPr>
        <w:pStyle w:val="Style19"/>
        <w:spacing w:before="240" w:after="120"/>
        <w:rPr/>
      </w:pPr>
      <w:r>
        <w:rPr>
          <w:rStyle w:val="Style11"/>
        </w:rPr>
        <w:t>廖雪峰的使用模板这一小章里面，写</w:t>
      </w:r>
      <w:r>
        <w:rPr>
          <w:rStyle w:val="Style11"/>
        </w:rPr>
        <w:t>html</w:t>
      </w:r>
      <w:r>
        <w:rPr>
          <w:rStyle w:val="Style11"/>
        </w:rPr>
        <w:t>模板的时候一定要注意，要把</w:t>
      </w:r>
      <w:r>
        <w:rPr>
          <w:rStyle w:val="Style11"/>
        </w:rPr>
        <w:t>html</w:t>
      </w:r>
      <w:r>
        <w:rPr>
          <w:rStyle w:val="Style11"/>
        </w:rPr>
        <w:t>模板放到</w:t>
      </w:r>
      <w:r>
        <w:rPr>
          <w:rStyle w:val="Style11"/>
        </w:rPr>
        <w:t>template</w:t>
      </w:r>
      <w:r>
        <w:rPr>
          <w:rStyle w:val="Style11"/>
        </w:rPr>
        <w:t>这个文件夹目录下，要不然路径不对，会报错的</w:t>
      </w:r>
    </w:p>
    <w:p>
      <w:pPr>
        <w:pStyle w:val="Style19"/>
        <w:spacing w:before="240" w:after="120"/>
        <w:rPr>
          <w:rStyle w:val="Style11"/>
        </w:rPr>
      </w:pPr>
      <w:r>
        <w:rPr/>
        <w:drawing>
          <wp:anchor behindDoc="0" distT="0" distB="0" distL="0" distR="0" simplePos="0" locked="0" layoutInCell="1" allowOverlap="1" relativeHeight="12">
            <wp:simplePos x="0" y="0"/>
            <wp:positionH relativeFrom="column">
              <wp:posOffset>0</wp:posOffset>
            </wp:positionH>
            <wp:positionV relativeFrom="paragraph">
              <wp:posOffset>-26035</wp:posOffset>
            </wp:positionV>
            <wp:extent cx="5274310" cy="2586355"/>
            <wp:effectExtent l="0" t="0" r="0" b="0"/>
            <wp:wrapSquare wrapText="largest"/>
            <wp:docPr id="118" name="图像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像66" descr=""/>
                    <pic:cNvPicPr>
                      <a:picLocks noChangeAspect="1" noChangeArrowheads="1"/>
                    </pic:cNvPicPr>
                  </pic:nvPicPr>
                  <pic:blipFill>
                    <a:blip r:embed="rId148"/>
                    <a:stretch>
                      <a:fillRect/>
                    </a:stretch>
                  </pic:blipFill>
                  <pic:spPr bwMode="auto">
                    <a:xfrm>
                      <a:off x="0" y="0"/>
                      <a:ext cx="5274310" cy="2586355"/>
                    </a:xfrm>
                    <a:prstGeom prst="rect">
                      <a:avLst/>
                    </a:prstGeom>
                  </pic:spPr>
                </pic:pic>
              </a:graphicData>
            </a:graphic>
          </wp:anchor>
        </w:drawing>
      </w:r>
    </w:p>
    <w:p>
      <w:pPr>
        <w:pStyle w:val="Style19"/>
        <w:spacing w:before="240" w:after="120"/>
        <w:rPr/>
      </w:pPr>
      <w:r>
        <w:rPr>
          <w:rStyle w:val="Style11"/>
        </w:rPr>
        <w:t>果然，要注意</w:t>
      </w:r>
      <w:r>
        <w:rPr>
          <w:rStyle w:val="Style11"/>
        </w:rPr>
        <w:t>http</w:t>
      </w:r>
      <w:r>
        <w:rPr>
          <w:rStyle w:val="Style11"/>
        </w:rPr>
        <w:t>请求数据的时候</w:t>
      </w:r>
      <w:r>
        <w:rPr>
          <w:rStyle w:val="Style11"/>
        </w:rPr>
        <w:t>header</w:t>
      </w:r>
      <w:r>
        <w:rPr>
          <w:rStyle w:val="Style11"/>
        </w:rPr>
        <w:t>的内容，</w:t>
      </w:r>
      <w:r>
        <w:rPr>
          <w:rStyle w:val="Style11"/>
        </w:rPr>
        <w:t>header</w:t>
      </w:r>
      <w:r>
        <w:rPr>
          <w:rStyle w:val="Style11"/>
        </w:rPr>
        <w:t>连续的换行之后就是</w:t>
      </w:r>
      <w:r>
        <w:rPr>
          <w:rStyle w:val="Style11"/>
        </w:rPr>
        <w:t>body</w:t>
      </w:r>
      <w:r>
        <w:rPr>
          <w:rStyle w:val="Style11"/>
        </w:rPr>
        <w:t>了，这在以前学</w:t>
      </w:r>
      <w:r>
        <w:rPr>
          <w:rStyle w:val="Style11"/>
        </w:rPr>
        <w:t>java</w:t>
      </w:r>
      <w:r>
        <w:rPr>
          <w:rStyle w:val="Style11"/>
        </w:rPr>
        <w:t>的时候也碰到过，连续两个换行就是两个</w:t>
      </w:r>
      <w:r>
        <w:rPr>
          <w:rStyle w:val="Style11"/>
        </w:rPr>
        <w:t>\r\n</w:t>
      </w:r>
    </w:p>
    <w:p>
      <w:pPr>
        <w:pStyle w:val="Style19"/>
        <w:spacing w:before="240" w:after="120"/>
        <w:rPr>
          <w:rStyle w:val="Style11"/>
        </w:rPr>
      </w:pPr>
      <w:r>
        <w:rPr/>
        <w:drawing>
          <wp:anchor behindDoc="0" distT="0" distB="0" distL="0" distR="0" simplePos="0" locked="0" layoutInCell="1" allowOverlap="1" relativeHeight="10">
            <wp:simplePos x="0" y="0"/>
            <wp:positionH relativeFrom="column">
              <wp:align>center</wp:align>
            </wp:positionH>
            <wp:positionV relativeFrom="paragraph">
              <wp:posOffset>635</wp:posOffset>
            </wp:positionV>
            <wp:extent cx="5274310" cy="3012440"/>
            <wp:effectExtent l="0" t="0" r="0" b="0"/>
            <wp:wrapSquare wrapText="largest"/>
            <wp:docPr id="119" name="图像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像67" descr=""/>
                    <pic:cNvPicPr>
                      <a:picLocks noChangeAspect="1" noChangeArrowheads="1"/>
                    </pic:cNvPicPr>
                  </pic:nvPicPr>
                  <pic:blipFill>
                    <a:blip r:embed="rId149"/>
                    <a:stretch>
                      <a:fillRect/>
                    </a:stretch>
                  </pic:blipFill>
                  <pic:spPr bwMode="auto">
                    <a:xfrm>
                      <a:off x="0" y="0"/>
                      <a:ext cx="5274310" cy="3012440"/>
                    </a:xfrm>
                    <a:prstGeom prst="rect">
                      <a:avLst/>
                    </a:prstGeom>
                  </pic:spPr>
                </pic:pic>
              </a:graphicData>
            </a:graphic>
          </wp:anchor>
        </w:drawing>
      </w:r>
    </w:p>
    <w:p>
      <w:pPr>
        <w:pStyle w:val="Style19"/>
        <w:spacing w:before="240" w:after="120"/>
        <w:rPr/>
      </w:pPr>
      <w:r>
        <w:rPr>
          <w:rStyle w:val="Style11"/>
        </w:rPr>
        <w:t>注意了，在初始化</w:t>
      </w:r>
      <w:r>
        <w:rPr>
          <w:rStyle w:val="Style11"/>
        </w:rPr>
        <w:t>engine</w:t>
      </w:r>
      <w:r>
        <w:rPr>
          <w:rStyle w:val="Style11"/>
        </w:rPr>
        <w:t>的时候要连接到</w:t>
      </w:r>
      <w:r>
        <w:rPr>
          <w:rStyle w:val="Style11"/>
        </w:rPr>
        <w:t>mysql</w:t>
      </w:r>
      <w:r>
        <w:rPr>
          <w:rStyle w:val="Style11"/>
        </w:rPr>
        <w:t>，需要提供用户名，用户名是</w:t>
      </w:r>
      <w:r>
        <w:rPr>
          <w:rStyle w:val="Style11"/>
        </w:rPr>
        <w:t>root</w:t>
      </w:r>
      <w:r>
        <w:rPr>
          <w:rStyle w:val="Style11"/>
        </w:rPr>
        <w:t>，但是这个</w:t>
      </w:r>
      <w:r>
        <w:rPr>
          <w:rStyle w:val="Style11"/>
        </w:rPr>
        <w:t>password</w:t>
      </w:r>
      <w:r>
        <w:rPr>
          <w:rStyle w:val="Style11"/>
        </w:rPr>
        <w:t>是自己</w:t>
      </w:r>
      <w:r>
        <w:rPr>
          <w:rStyle w:val="Style11"/>
        </w:rPr>
        <w:t>mysql</w:t>
      </w:r>
      <w:r>
        <w:rPr>
          <w:rStyle w:val="Style11"/>
        </w:rPr>
        <w:t>数据库的密码，在廖雪峰的代码里面他的密码就是</w:t>
      </w:r>
      <w:r>
        <w:rPr>
          <w:rStyle w:val="Style11"/>
        </w:rPr>
        <w:t>password</w:t>
      </w:r>
      <w:r>
        <w:rPr>
          <w:rStyle w:val="Style11"/>
        </w:rPr>
        <w:t>，但是我的电脑上我的</w:t>
      </w:r>
      <w:r>
        <w:rPr>
          <w:rStyle w:val="Style11"/>
        </w:rPr>
        <w:t>mysql</w:t>
      </w:r>
      <w:r>
        <w:rPr>
          <w:rStyle w:val="Style11"/>
        </w:rPr>
        <w:t>的密码是</w:t>
      </w:r>
      <w:r>
        <w:rPr>
          <w:rStyle w:val="Style11"/>
        </w:rPr>
        <w:t>123456,</w:t>
      </w:r>
      <w:r>
        <w:rPr>
          <w:rStyle w:val="Style11"/>
        </w:rPr>
        <w:t>所以我刚刚拷贝代码过来运行就报错可，说是连不上</w:t>
      </w:r>
      <w:r>
        <w:rPr>
          <w:rStyle w:val="Style11"/>
        </w:rPr>
        <w:t>mysql</w:t>
      </w:r>
      <w:r>
        <w:rPr>
          <w:rStyle w:val="Style11"/>
        </w:rPr>
        <w:t>，密码有问题，我还上网找问题找了半天，</w:t>
      </w:r>
      <w:r>
        <w:rPr>
          <w:rStyle w:val="Style11"/>
        </w:rPr>
        <w:t>fuck</w:t>
      </w:r>
      <w:r>
        <w:rPr>
          <w:rStyle w:val="Style11"/>
        </w:rPr>
        <w:t>了，还好后来发现了，尝试密码改过来一下就</w:t>
      </w:r>
      <w:r>
        <w:rPr>
          <w:rStyle w:val="Style11"/>
        </w:rPr>
        <w:t>ok</w:t>
      </w:r>
      <w:r>
        <w:rPr>
          <w:rStyle w:val="Style11"/>
        </w:rPr>
        <w:t>了</w:t>
      </w:r>
    </w:p>
    <w:p>
      <w:pPr>
        <w:pStyle w:val="Style19"/>
        <w:spacing w:before="240" w:after="120"/>
        <w:rPr/>
      </w:pPr>
      <w:r>
        <w:rPr>
          <w:rStyle w:val="Style11"/>
        </w:rPr>
        <w:t xml:space="preserve"># </w:t>
      </w:r>
      <w:r>
        <w:rPr>
          <w:rStyle w:val="Style11"/>
        </w:rPr>
        <w:t>初始化数据库连接</w:t>
      </w:r>
      <w:r>
        <w:rPr>
          <w:rStyle w:val="Style11"/>
        </w:rPr>
        <w:t>:</w:t>
      </w:r>
    </w:p>
    <w:p>
      <w:pPr>
        <w:pStyle w:val="Style19"/>
        <w:rPr/>
      </w:pPr>
      <w:r>
        <w:rPr>
          <w:rStyle w:val="Style11"/>
        </w:rPr>
        <w:t>engine = create_engine('mysql+mysqlconnector://root:password@localhost:3306/test')</w:t>
      </w:r>
    </w:p>
    <w:p>
      <w:pPr>
        <w:pStyle w:val="Style19"/>
        <w:rPr/>
      </w:pPr>
      <w:r>
        <w:rPr>
          <w:rStyle w:val="Style11"/>
        </w:rPr>
        <w:t xml:space="preserve"># </w:t>
      </w:r>
      <w:r>
        <w:rPr>
          <w:rStyle w:val="Style11"/>
        </w:rPr>
        <w:t>创建</w:t>
      </w:r>
      <w:r>
        <w:rPr>
          <w:rStyle w:val="Style11"/>
        </w:rPr>
        <w:t>DBSession</w:t>
      </w:r>
      <w:r>
        <w:rPr>
          <w:rStyle w:val="Style11"/>
        </w:rPr>
        <w:t>类型</w:t>
      </w:r>
      <w:r>
        <w:rPr>
          <w:rStyle w:val="Style11"/>
        </w:rPr>
        <w:t>:</w:t>
      </w:r>
    </w:p>
    <w:p>
      <w:pPr>
        <w:pStyle w:val="Style19"/>
        <w:spacing w:before="0" w:after="283"/>
        <w:rPr/>
      </w:pPr>
      <w:r>
        <w:rPr>
          <w:rStyle w:val="Style11"/>
        </w:rPr>
        <w:t>DBSession = sessionmaker(bind=engine)</w:t>
      </w:r>
    </w:p>
    <w:p>
      <w:pPr>
        <w:pStyle w:val="Style15"/>
        <w:spacing w:before="240" w:after="120"/>
        <w:rPr/>
      </w:pPr>
      <w:r>
        <w:rPr/>
      </w:r>
    </w:p>
    <w:p>
      <w:pPr>
        <w:pStyle w:val="Style15"/>
        <w:spacing w:before="240" w:after="120"/>
        <w:rPr/>
      </w:pPr>
      <w:r>
        <w:rPr/>
      </w:r>
    </w:p>
    <w:p>
      <w:pPr>
        <w:pStyle w:val="Style15"/>
        <w:spacing w:before="240" w:after="120"/>
        <w:rPr/>
      </w:pPr>
      <w:r>
        <w:rPr/>
        <w:t>好久没有用</w:t>
      </w:r>
      <w:r>
        <w:rPr/>
        <w:t>mysql</w:t>
      </w:r>
      <w:r>
        <w:rPr/>
        <w:t>了，完全忘了，</w:t>
      </w:r>
      <w:r>
        <w:rPr/>
        <w:t>mysql</w:t>
      </w:r>
      <w:r>
        <w:rPr/>
        <w:t>中的命令是要以分号结尾的，</w:t>
      </w:r>
      <w:r>
        <w:rPr/>
        <w:t>fuck</w:t>
      </w:r>
      <w:r>
        <w:rPr/>
        <w:t>，还有</w:t>
      </w:r>
      <w:r>
        <w:rPr/>
        <w:t>mysql</w:t>
      </w:r>
      <w:r>
        <w:rPr/>
        <w:t>命令如果创建成功，就会有成功提示的，如果没有成功就不会弹出提示，之前打廖雪峰的这个命令，提示数据库里面找不到这个数据库</w:t>
      </w:r>
      <w:r>
        <w:rPr/>
        <w:t>test</w:t>
      </w:r>
      <w:r>
        <w:rPr/>
        <w:t>，想办法打命令，创建了</w:t>
      </w:r>
      <w:r>
        <w:rPr/>
        <w:t>test</w:t>
      </w:r>
      <w:r>
        <w:rPr/>
        <w:t>之后就</w:t>
      </w:r>
      <w:r>
        <w:rPr/>
        <w:t>ok</w:t>
      </w:r>
      <w:r>
        <w:rPr/>
        <w:t>了</w:t>
      </w:r>
    </w:p>
    <w:p>
      <w:pPr>
        <w:pStyle w:val="Style15"/>
        <w:spacing w:before="240" w:after="120"/>
        <w:rPr/>
      </w:pPr>
      <w:r>
        <w:rPr/>
        <w:t>conn = mysql.connector.connect(user='root', password='123456', database='test')</w:t>
      </w:r>
    </w:p>
    <w:p>
      <w:pPr>
        <w:pStyle w:val="Style15"/>
        <w:spacing w:before="240" w:after="120"/>
        <w:rPr/>
      </w:pPr>
      <w:r>
        <w:rPr/>
        <w:t>showdatabases</w:t>
      </w:r>
      <w:r>
        <w:rPr/>
        <w:t>；就是查看已经创建好的数据库</w:t>
      </w:r>
    </w:p>
    <w:p>
      <w:pPr>
        <w:pStyle w:val="Style15"/>
        <w:spacing w:before="240" w:after="120"/>
        <w:rPr/>
      </w:pPr>
      <w:r>
        <w:rPr/>
      </w:r>
    </w:p>
    <w:p>
      <w:pPr>
        <w:pStyle w:val="1"/>
        <w:spacing w:before="240" w:after="120"/>
        <w:rPr/>
      </w:pPr>
      <w:r>
        <w:rPr/>
        <w:t>有一个关于</w:t>
      </w:r>
      <w:r>
        <w:rPr/>
        <w:t>mysql</w:t>
      </w:r>
      <w:r>
        <w:rPr/>
        <w:t>的小问题，修改配置文件之后的警告报错问题</w:t>
      </w:r>
    </w:p>
    <w:p>
      <w:pPr>
        <w:pStyle w:val="1"/>
        <w:spacing w:before="240" w:after="120"/>
        <w:rPr/>
      </w:pPr>
      <w:r>
        <w:rPr/>
        <w:t>解决</w:t>
      </w:r>
      <w:r>
        <w:rPr/>
        <w:t>Warning: World-writable config file ‘/etc/my.cnf’ is ignored</w:t>
      </w:r>
    </w:p>
    <w:p>
      <w:pPr>
        <w:sectPr>
          <w:type w:val="continuous"/>
          <w:pgSz w:w="11906" w:h="16838"/>
          <w:pgMar w:left="1800" w:right="1800" w:header="0" w:top="1440" w:footer="0" w:bottom="1440" w:gutter="0"/>
          <w:formProt w:val="false"/>
          <w:textDirection w:val="lrTb"/>
          <w:docGrid w:type="lines" w:linePitch="312" w:charSpace="0"/>
        </w:sectPr>
      </w:pPr>
    </w:p>
    <w:p>
      <w:pPr>
        <w:pStyle w:val="Style15"/>
        <w:spacing w:before="0" w:after="0"/>
        <w:rPr/>
      </w:pPr>
      <w:r>
        <w:rPr>
          <w:rStyle w:val="21"/>
        </w:rPr>
        <w:t>2015-03-09 06:57:43CSDN</w:t>
      </w:r>
      <w:r>
        <w:rPr/>
        <w:t>-</w:t>
      </w:r>
      <w:r>
        <w:rPr>
          <w:rStyle w:val="21"/>
        </w:rPr>
        <w:t>xeay123</w:t>
      </w:r>
      <w:r>
        <w:rPr/>
        <w:t>-</w:t>
      </w:r>
      <w:r>
        <w:rPr>
          <w:rStyle w:val="21"/>
        </w:rPr>
        <w:t>点击数</w:t>
      </w:r>
      <w:r>
        <w:rPr>
          <w:rStyle w:val="21"/>
        </w:rPr>
        <w:t>:2459</w:t>
      </w:r>
    </w:p>
    <w:p>
      <w:pPr>
        <w:sectPr>
          <w:type w:val="continuous"/>
          <w:pgSz w:w="11906" w:h="16838"/>
          <w:pgMar w:left="1800" w:right="1800" w:header="0" w:top="1440" w:footer="0" w:bottom="1440" w:gutter="0"/>
          <w:formProt w:val="false"/>
          <w:textDirection w:val="lrTb"/>
          <w:docGrid w:type="lines" w:linePitch="312" w:charSpace="0"/>
        </w:sectPr>
      </w:pPr>
    </w:p>
    <w:p>
      <w:pPr>
        <w:pStyle w:val="Normal"/>
        <w:spacing w:before="90" w:after="0"/>
        <w:ind w:left="90" w:right="90" w:hanging="0"/>
        <w:rPr/>
      </w:pPr>
      <w:r>
        <w:rPr/>
      </w:r>
    </w:p>
    <w:p>
      <w:pPr>
        <w:sectPr>
          <w:type w:val="continuous"/>
          <w:pgSz w:w="11906" w:h="16838"/>
          <w:pgMar w:left="1800" w:right="1800" w:header="0" w:top="1440" w:footer="0" w:bottom="1440" w:gutter="0"/>
          <w:formProt w:val="false"/>
          <w:textDirection w:val="lrTb"/>
          <w:docGrid w:type="lines" w:linePitch="312" w:charSpace="0"/>
        </w:sectPr>
      </w:pPr>
    </w:p>
    <w:p>
      <w:pPr>
        <w:pStyle w:val="Normal"/>
        <w:spacing w:before="90" w:after="0"/>
        <w:rPr/>
      </w:pPr>
      <w:r>
        <w:rPr/>
        <w:drawing>
          <wp:inline distT="0" distB="0" distL="0" distR="0">
            <wp:extent cx="3200400" cy="2667000"/>
            <wp:effectExtent l="0" t="0" r="0" b="0"/>
            <wp:docPr id="120" name="对象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对象1" descr=""/>
                    <pic:cNvPicPr>
                      <a:picLocks noChangeAspect="1" noChangeArrowheads="1"/>
                    </pic:cNvPicPr>
                  </pic:nvPicPr>
                  <pic:blipFill>
                    <a:blip/>
                    <a:stretch>
                      <a:fillRect/>
                    </a:stretch>
                  </pic:blipFill>
                  <pic:spPr bwMode="auto">
                    <a:xfrm>
                      <a:off x="0" y="0"/>
                      <a:ext cx="3200400" cy="2667000"/>
                    </a:xfrm>
                    <a:prstGeom prst="rect">
                      <a:avLst/>
                    </a:prstGeom>
                  </pic:spPr>
                </pic:pic>
              </a:graphicData>
            </a:graphic>
          </wp:inline>
        </w:drawing>
      </w:r>
    </w:p>
    <w:p>
      <w:pPr>
        <w:sectPr>
          <w:type w:val="continuous"/>
          <w:pgSz w:w="11906" w:h="16838"/>
          <w:pgMar w:left="1800" w:right="1800" w:header="0" w:top="1440" w:footer="0" w:bottom="1440" w:gutter="0"/>
          <w:formProt w:val="false"/>
          <w:textDirection w:val="lrTb"/>
          <w:docGrid w:type="lines" w:linePitch="312" w:charSpace="0"/>
        </w:sectPr>
      </w:pPr>
    </w:p>
    <w:p>
      <w:pPr>
        <w:pStyle w:val="Style15"/>
        <w:rPr/>
      </w:pPr>
      <w:r>
        <w:rPr/>
        <w:t>今天用</w:t>
      </w:r>
      <w:r>
        <w:rPr/>
        <w:t>shell</w:t>
      </w:r>
      <w:r>
        <w:rPr/>
        <w:t>来直接登录</w:t>
      </w:r>
      <w:r>
        <w:rPr/>
        <w:t>mysql,</w:t>
      </w:r>
      <w:r>
        <w:rPr/>
        <w:t>报错如下</w:t>
      </w:r>
    </w:p>
    <w:p>
      <w:pPr>
        <w:pStyle w:val="Style15"/>
        <w:rPr/>
      </w:pPr>
      <w:r>
        <w:rPr/>
        <w:t>xeay@ubuntu:~$ mysql</w:t>
        <w:br/>
        <w:t>Warning: World-writable config file '/etc/mysql/my.cnf' is ignored</w:t>
        <w:br/>
        <w:t>ERROR 2002 (HY000): Can't connect to local MySQL server through socket '/var/run/mysqld/mysqld.sock' (2)</w:t>
      </w:r>
    </w:p>
    <w:p>
      <w:pPr>
        <w:pStyle w:val="Style15"/>
        <w:rPr/>
      </w:pPr>
      <w:r>
        <w:rPr/>
        <w:t>‘</w:t>
      </w:r>
      <w:r>
        <w:rPr/>
        <w:t xml:space="preserve">/etc/my.cnf’ is ignored </w:t>
      </w:r>
      <w:r>
        <w:rPr/>
        <w:t>，大概意思是权限全局可写，任何一个用户都可以写。</w:t>
      </w:r>
      <w:r>
        <w:rPr/>
        <w:t>mysql</w:t>
      </w:r>
      <w:r>
        <w:rPr/>
        <w:t>担心这种文件被其他用户恶意修改，所以忽略掉这个配置文件。导致无法进入，这也是</w:t>
      </w:r>
      <w:r>
        <w:rPr/>
        <w:t>mysql</w:t>
      </w:r>
      <w:r>
        <w:rPr/>
        <w:t>的安全机制之一。所以我们必须得改一些权限。设置其他用户不可写。</w:t>
      </w:r>
    </w:p>
    <w:p>
      <w:pPr>
        <w:pStyle w:val="Style15"/>
        <w:rPr/>
      </w:pPr>
      <w:r>
        <w:rPr/>
        <w:t>shell</w:t>
      </w:r>
      <w:r>
        <w:rPr/>
        <w:t>如下</w:t>
      </w:r>
    </w:p>
    <w:p>
      <w:pPr>
        <w:pStyle w:val="Style15"/>
        <w:rPr/>
      </w:pPr>
      <w:r>
        <w:rPr/>
        <w:t>chmod 644 /etc/my.cnf</w:t>
      </w:r>
    </w:p>
    <w:p>
      <w:pPr>
        <w:pStyle w:val="Style15"/>
        <w:rPr/>
      </w:pPr>
      <w:r>
        <w:rPr/>
        <w:t>然后执行：</w:t>
      </w:r>
    </w:p>
    <w:p>
      <w:pPr>
        <w:pStyle w:val="Style15"/>
        <w:rPr/>
      </w:pPr>
      <w:r>
        <w:rPr/>
        <w:t>service mysql restart </w:t>
      </w:r>
    </w:p>
    <w:p>
      <w:pPr>
        <w:pStyle w:val="Style15"/>
        <w:rPr/>
      </w:pPr>
      <w:r>
        <w:rPr/>
        <w:t>即可。</w:t>
      </w:r>
    </w:p>
    <w:p>
      <w:pPr>
        <w:sectPr>
          <w:type w:val="continuous"/>
          <w:pgSz w:w="11906" w:h="16838"/>
          <w:pgMar w:left="1800" w:right="1800" w:header="0" w:top="1440" w:footer="0" w:bottom="1440" w:gutter="0"/>
          <w:formProt w:val="false"/>
          <w:textDirection w:val="lrTb"/>
          <w:docGrid w:type="lines" w:linePitch="312" w:charSpace="0"/>
        </w:sectPr>
      </w:pPr>
    </w:p>
    <w:p>
      <w:pPr>
        <w:pStyle w:val="Style15"/>
        <w:spacing w:before="240" w:after="120"/>
        <w:rPr/>
      </w:pPr>
      <w:r>
        <w:rPr/>
      </w:r>
    </w:p>
    <w:p>
      <w:pPr>
        <w:pStyle w:val="Style15"/>
        <w:spacing w:before="240" w:after="120"/>
        <w:rPr/>
      </w:pPr>
      <w:r>
        <w:rPr/>
        <w:t>其实有时候如果出现</w:t>
      </w:r>
      <w:r>
        <w:rPr/>
        <w:t>bug</w:t>
      </w:r>
      <w:r>
        <w:rPr/>
        <w:t>，导致什么</w:t>
      </w:r>
      <w:r>
        <w:rPr/>
        <w:t>python</w:t>
      </w:r>
      <w:r>
        <w:rPr/>
        <w:t>的驱动，</w:t>
      </w:r>
      <w:r>
        <w:rPr/>
        <w:t>module</w:t>
      </w:r>
      <w:r>
        <w:rPr/>
        <w:t>安装失败的，可以通过</w:t>
      </w:r>
      <w:r>
        <w:rPr/>
        <w:t>pycharm</w:t>
      </w:r>
      <w:r>
        <w:rPr/>
        <w:t>来安装，</w:t>
      </w:r>
      <w:r>
        <w:rPr/>
        <w:t>pycharm</w:t>
      </w:r>
      <w:r>
        <w:rPr/>
        <w:t>里面的东西很全</w:t>
      </w:r>
    </w:p>
    <w:p>
      <w:pPr>
        <w:pStyle w:val="Style15"/>
        <w:spacing w:before="240" w:after="120"/>
        <w:rPr/>
      </w:pPr>
      <w:r>
        <w:rPr/>
        <w:t>在</w:t>
      </w:r>
      <w:r>
        <w:rPr/>
        <w:t>python3.5.2</w:t>
      </w:r>
      <w:r>
        <w:rPr/>
        <w:t>下面是没有廖雪峰老师所说的那个</w:t>
      </w:r>
      <w:r>
        <w:rPr>
          <w:rStyle w:val="Style11"/>
        </w:rPr>
        <w:t xml:space="preserve"> </w:t>
      </w:r>
      <w:r>
        <w:rPr>
          <w:rStyle w:val="Style11"/>
        </w:rPr>
        <w:t>pip install mysql-connector-python --allow-external mysql-connector-python</w:t>
      </w:r>
      <w:r>
        <w:rPr>
          <w:rStyle w:val="Style11"/>
        </w:rPr>
        <w:t>这个驱动的，很多网友也有类似的留言，安装失败，解决办法有几种：</w:t>
      </w:r>
    </w:p>
    <w:p>
      <w:pPr>
        <w:pStyle w:val="Style15"/>
        <w:spacing w:before="240" w:after="120"/>
        <w:rPr/>
      </w:pPr>
      <w:r>
        <w:rPr>
          <w:rStyle w:val="Style11"/>
        </w:rPr>
        <w:t>1</w:t>
      </w:r>
      <w:r>
        <w:rPr>
          <w:rStyle w:val="Style11"/>
        </w:rPr>
        <w:t>。安装</w:t>
      </w:r>
      <w:r>
        <w:rPr>
          <w:rStyle w:val="Style11"/>
        </w:rPr>
        <w:t>mysql</w:t>
      </w:r>
      <w:r>
        <w:rPr>
          <w:rStyle w:val="Style11"/>
        </w:rPr>
        <w:t>驱动不成功，好像只有</w:t>
      </w:r>
      <w:r>
        <w:rPr>
          <w:rStyle w:val="Style11"/>
        </w:rPr>
        <w:t>3.4</w:t>
      </w:r>
      <w:r>
        <w:rPr>
          <w:rStyle w:val="Style11"/>
        </w:rPr>
        <w:t>的，我又不想换版本，就找了</w:t>
      </w:r>
      <w:r>
        <w:rPr>
          <w:rStyle w:val="Style11"/>
        </w:rPr>
        <w:t>pymysql</w:t>
      </w:r>
      <w:r>
        <w:rPr>
          <w:rStyle w:val="Style11"/>
        </w:rPr>
        <w:t>。 这是一个用</w:t>
      </w:r>
      <w:r>
        <w:rPr>
          <w:rStyle w:val="Style11"/>
        </w:rPr>
        <w:t>Python</w:t>
      </w:r>
      <w:r>
        <w:rPr>
          <w:rStyle w:val="Style11"/>
        </w:rPr>
        <w:t>写的</w:t>
      </w:r>
      <w:r>
        <w:rPr>
          <w:rStyle w:val="Style11"/>
        </w:rPr>
        <w:t>Mysql</w:t>
      </w:r>
      <w:r>
        <w:rPr>
          <w:rStyle w:val="Style11"/>
        </w:rPr>
        <w:t>第三方库。 直接命令行用</w:t>
      </w:r>
      <w:r>
        <w:rPr>
          <w:rStyle w:val="Style11"/>
        </w:rPr>
        <w:t>pip install pymysql</w:t>
      </w:r>
      <w:r>
        <w:rPr>
          <w:rStyle w:val="Style11"/>
        </w:rPr>
        <w:t>语句就能安装。 试了一下，能连接</w:t>
      </w:r>
      <w:r>
        <w:rPr>
          <w:rStyle w:val="Style11"/>
        </w:rPr>
        <w:t>mysql</w:t>
      </w:r>
      <w:r>
        <w:rPr>
          <w:rStyle w:val="Style11"/>
        </w:rPr>
        <w:t>。</w:t>
      </w:r>
    </w:p>
    <w:p>
      <w:pPr>
        <w:pStyle w:val="Style15"/>
        <w:spacing w:before="240" w:after="120"/>
        <w:rPr/>
      </w:pPr>
      <w:r>
        <w:rPr>
          <w:rStyle w:val="Style11"/>
        </w:rPr>
        <w:t>2.</w:t>
      </w:r>
      <w:r>
        <w:rPr>
          <w:rStyle w:val="Style11"/>
        </w:rPr>
        <w:t>最后还是装了</w:t>
      </w:r>
      <w:r>
        <w:rPr>
          <w:rStyle w:val="Style11"/>
        </w:rPr>
        <w:t>3.4.3</w:t>
      </w:r>
      <w:r>
        <w:rPr>
          <w:rStyle w:val="Style11"/>
        </w:rPr>
        <w:t>版本</w:t>
      </w:r>
      <w:r>
        <w:rPr>
          <w:rStyle w:val="Style11"/>
        </w:rPr>
        <w:t>,</w:t>
      </w:r>
      <w:r>
        <w:rPr>
          <w:rStyle w:val="Style11"/>
        </w:rPr>
        <w:t>官网的</w:t>
      </w:r>
      <w:r>
        <w:rPr>
          <w:rStyle w:val="Style11"/>
        </w:rPr>
        <w:t>msi</w:t>
      </w:r>
      <w:r>
        <w:rPr>
          <w:rStyle w:val="Style11"/>
        </w:rPr>
        <w:t>文件也无法安装老是显示找不到合适版本，</w:t>
      </w:r>
      <w:r>
        <w:rPr>
          <w:rStyle w:val="Style11"/>
        </w:rPr>
        <w:t xml:space="preserve">pip install mysql-connector-python --allow-external mysql-connector-python </w:t>
      </w:r>
      <w:r>
        <w:rPr>
          <w:rStyle w:val="Style11"/>
        </w:rPr>
        <w:t>这句也显示版本不对，最后还是</w:t>
      </w:r>
      <w:r>
        <w:rPr>
          <w:rStyle w:val="Style11"/>
        </w:rPr>
        <w:t xml:space="preserve">pip install mysql-connector-python-rf </w:t>
      </w:r>
      <w:r>
        <w:rPr>
          <w:rStyle w:val="Style11"/>
        </w:rPr>
        <w:t>装成功了</w:t>
      </w:r>
    </w:p>
    <w:p>
      <w:pPr>
        <w:pStyle w:val="Style15"/>
        <w:spacing w:before="240" w:after="120"/>
        <w:rPr/>
      </w:pPr>
      <w:r>
        <w:rPr>
          <w:rStyle w:val="Style11"/>
        </w:rPr>
        <w:t>3.</w:t>
      </w:r>
      <w:hyperlink r:id="rId150">
        <w:r>
          <w:rPr>
            <w:rStyle w:val="Style11"/>
          </w:rPr>
          <w:t>安装驱动不成功</w:t>
        </w:r>
      </w:hyperlink>
    </w:p>
    <w:p>
      <w:pPr>
        <w:pStyle w:val="Style15"/>
        <w:rPr/>
      </w:pPr>
      <w:hyperlink r:id="rId151">
        <w:r>
          <w:rPr>
            <w:rStyle w:val="Internet"/>
          </w:rPr>
          <w:t>王巨瀛</w:t>
        </w:r>
      </w:hyperlink>
      <w:r>
        <w:rPr/>
        <w:t xml:space="preserve"> </w:t>
      </w:r>
      <w:r>
        <w:rPr/>
        <w:t>created at 5-26 23:33, Last updated at 7-25 23:38</w:t>
      </w:r>
    </w:p>
    <w:p>
      <w:pPr>
        <w:pStyle w:val="Style15"/>
        <w:rPr/>
      </w:pPr>
      <w:r>
        <w:rPr/>
        <w:t xml:space="preserve">pip install mysql-connector-python-rf --allow-external mysql-connector-python </w:t>
      </w:r>
      <w:r>
        <w:rPr/>
        <w:t>这样我也不成功。 我是用这个</w:t>
      </w:r>
      <w:r>
        <w:rPr/>
        <w:t>link</w:t>
      </w:r>
      <w:r>
        <w:rPr/>
        <w:t>上的说法解决的。</w:t>
      </w:r>
      <w:hyperlink r:id="rId152">
        <w:r>
          <w:rPr>
            <w:rStyle w:val="Internet"/>
          </w:rPr>
          <w:t>http://stackoverflow.com/questions/27394426/python-pip-install-mysql-connector-python-2-0-1-fails</w:t>
        </w:r>
      </w:hyperlink>
      <w:r>
        <w:rPr/>
        <w:t xml:space="preserve"> </w:t>
      </w:r>
      <w:r>
        <w:rPr/>
        <w:t xml:space="preserve">下面是原文 </w:t>
      </w:r>
      <w:r>
        <w:rPr/>
        <w:t xml:space="preserve">There is an outstanding bug with the way it is packaged on PIP. here are the details: </w:t>
      </w:r>
      <w:hyperlink r:id="rId153">
        <w:r>
          <w:rPr>
            <w:rStyle w:val="Internet"/>
          </w:rPr>
          <w:t>http://bugs.mysql.com/bug.php?id=76063</w:t>
        </w:r>
      </w:hyperlink>
    </w:p>
    <w:p>
      <w:pPr>
        <w:pStyle w:val="Style15"/>
        <w:rPr/>
      </w:pPr>
      <w:r>
        <w:rPr/>
        <w:t>You can use following commands to install mysql-connector as mentioned on same link :</w:t>
      </w:r>
    </w:p>
    <w:p>
      <w:pPr>
        <w:pStyle w:val="Style15"/>
        <w:rPr/>
      </w:pPr>
      <w:r>
        <w:rPr/>
        <w:t xml:space="preserve">wget </w:t>
      </w:r>
      <w:hyperlink r:id="rId154">
        <w:r>
          <w:rPr>
            <w:rStyle w:val="Internet"/>
          </w:rPr>
          <w:t>https://cdn.mysql.com/Downloads/Connector-Python/mysql-connector-python-2.0.3.zip</w:t>
        </w:r>
      </w:hyperlink>
      <w:r>
        <w:rPr/>
        <w:t xml:space="preserve"> unzip mysql-connector-python-2.0.3.zip cd mysql-connector-python-2.0.3 python setup.py install</w:t>
      </w:r>
    </w:p>
    <w:p>
      <w:pPr>
        <w:pStyle w:val="Style15"/>
        <w:numPr>
          <w:ilvl w:val="0"/>
          <w:numId w:val="1"/>
        </w:numPr>
        <w:tabs>
          <w:tab w:val="left" w:pos="0" w:leader="none"/>
        </w:tabs>
        <w:ind w:left="707" w:hanging="283"/>
        <w:rPr/>
      </w:pPr>
      <w:r>
        <w:rPr/>
        <w:drawing>
          <wp:inline distT="0" distB="0" distL="0" distR="0">
            <wp:extent cx="495300" cy="495300"/>
            <wp:effectExtent l="0" t="0" r="0" b="0"/>
            <wp:docPr id="121" name="图像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像68" descr=""/>
                    <pic:cNvPicPr>
                      <a:picLocks noChangeAspect="1" noChangeArrowheads="1"/>
                    </pic:cNvPicPr>
                  </pic:nvPicPr>
                  <pic:blipFill>
                    <a:blip r:embed="rId155"/>
                    <a:stretch>
                      <a:fillRect/>
                    </a:stretch>
                  </pic:blipFill>
                  <pic:spPr bwMode="auto">
                    <a:xfrm>
                      <a:off x="0" y="0"/>
                      <a:ext cx="495300" cy="495300"/>
                    </a:xfrm>
                    <a:prstGeom prst="rect">
                      <a:avLst/>
                    </a:prstGeom>
                    <a:ln w="9525">
                      <a:solidFill>
                        <a:srgbClr val="0000FF"/>
                      </a:solidFill>
                    </a:ln>
                  </pic:spPr>
                </pic:pic>
              </a:graphicData>
            </a:graphic>
          </wp:inline>
        </w:drawing>
      </w:r>
      <w:r>
        <w:rPr/>
        <w:t xml:space="preserve"> </w:t>
      </w:r>
    </w:p>
    <w:p>
      <w:pPr>
        <w:pStyle w:val="Style15"/>
        <w:spacing w:before="240" w:after="120"/>
        <w:rPr>
          <w:rStyle w:val="Style11"/>
        </w:rPr>
      </w:pPr>
      <w:r>
        <w:rPr/>
      </w:r>
    </w:p>
    <w:p>
      <w:pPr>
        <w:pStyle w:val="Style15"/>
        <w:spacing w:before="240" w:after="120"/>
        <w:rPr/>
      </w:pPr>
      <w:r>
        <w:rPr/>
      </w:r>
    </w:p>
    <w:p>
      <w:pPr>
        <w:pStyle w:val="Style15"/>
        <w:spacing w:before="240" w:after="120"/>
        <w:rPr/>
      </w:pPr>
      <w:r>
        <w:rPr/>
        <w:t>这个安装</w:t>
      </w:r>
      <w:r>
        <w:rPr/>
        <w:t>mysql</w:t>
      </w:r>
      <w:r>
        <w:rPr/>
        <w:t>的方法只最好的，虽然是百度给出的答案亲测好用，直接把</w:t>
      </w:r>
      <w:r>
        <w:rPr/>
        <w:t>mysql</w:t>
      </w:r>
      <w:r>
        <w:rPr/>
        <w:t>的密码给设置后，安装的东西也全</w:t>
      </w:r>
    </w:p>
    <w:p>
      <w:pPr>
        <w:pStyle w:val="Style15"/>
        <w:spacing w:before="240" w:after="120"/>
        <w:rPr/>
      </w:pPr>
      <w:r>
        <w:rPr/>
        <w:t>http://jingyan.baidu.com/album/425e69e6bbc6c7be14fc1640.html?picindex=1</w:t>
      </w:r>
    </w:p>
    <w:p>
      <w:pPr>
        <w:pStyle w:val="Style15"/>
        <w:spacing w:before="240" w:after="120"/>
        <w:rPr/>
      </w:pPr>
      <w:r>
        <w:rPr/>
        <w:t>昨天手贱，给</w:t>
      </w:r>
      <w:r>
        <w:rPr/>
        <w:t>studio</w:t>
      </w:r>
      <w:r>
        <w:rPr/>
        <w:t>换了个字体，这一换可不的了，界面全变了，让你看看效果</w:t>
      </w:r>
    </w:p>
    <w:p>
      <w:pPr>
        <w:pStyle w:val="Style15"/>
        <w:spacing w:before="240" w:after="120"/>
        <w:rPr/>
      </w:pPr>
      <w:r>
        <w:rPr/>
        <w:drawing>
          <wp:anchor behindDoc="0" distT="0" distB="0" distL="0" distR="0" simplePos="0" locked="0" layoutInCell="1" allowOverlap="1" relativeHeight="19">
            <wp:simplePos x="0" y="0"/>
            <wp:positionH relativeFrom="column">
              <wp:align>center</wp:align>
            </wp:positionH>
            <wp:positionV relativeFrom="paragraph">
              <wp:posOffset>635</wp:posOffset>
            </wp:positionV>
            <wp:extent cx="5274310" cy="2840990"/>
            <wp:effectExtent l="0" t="0" r="0" b="0"/>
            <wp:wrapSquare wrapText="largest"/>
            <wp:docPr id="122" name="图像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像69" descr=""/>
                    <pic:cNvPicPr>
                      <a:picLocks noChangeAspect="1" noChangeArrowheads="1"/>
                    </pic:cNvPicPr>
                  </pic:nvPicPr>
                  <pic:blipFill>
                    <a:blip r:embed="rId156"/>
                    <a:stretch>
                      <a:fillRect/>
                    </a:stretch>
                  </pic:blipFill>
                  <pic:spPr bwMode="auto">
                    <a:xfrm>
                      <a:off x="0" y="0"/>
                      <a:ext cx="5274310" cy="2840990"/>
                    </a:xfrm>
                    <a:prstGeom prst="rect">
                      <a:avLst/>
                    </a:prstGeom>
                  </pic:spPr>
                </pic:pic>
              </a:graphicData>
            </a:graphic>
          </wp:anchor>
        </w:drawing>
      </w:r>
    </w:p>
    <w:p>
      <w:pPr>
        <w:pStyle w:val="Style15"/>
        <w:spacing w:before="240" w:after="120"/>
        <w:rPr/>
      </w:pPr>
      <w:r>
        <w:rPr/>
        <w:t>今天又学了一招，</w:t>
      </w:r>
      <w:r>
        <w:rPr/>
        <w:t>pycharm</w:t>
      </w:r>
      <w:r>
        <w:rPr/>
        <w:t>里面添加中文输入法的支持，还是去网上找的。直接</w:t>
      </w:r>
      <w:r>
        <w:rPr/>
        <w:t>vim pychar.sh</w:t>
      </w:r>
      <w:r>
        <w:rPr/>
        <w:t>这个配置文件，将下面的</w:t>
      </w:r>
      <w:r>
        <w:rPr/>
        <w:t>3</w:t>
      </w:r>
      <w:r>
        <w:rPr/>
        <w:t>个命令加到最开头就可以了，截图如下：</w:t>
      </w:r>
    </w:p>
    <w:p>
      <w:pPr>
        <w:pStyle w:val="Style15"/>
        <w:spacing w:before="240" w:after="120"/>
        <w:rPr/>
      </w:pPr>
      <w:r>
        <w:rPr/>
        <w:drawing>
          <wp:anchor behindDoc="0" distT="0" distB="0" distL="0" distR="0" simplePos="0" locked="0" layoutInCell="1" allowOverlap="1" relativeHeight="9">
            <wp:simplePos x="0" y="0"/>
            <wp:positionH relativeFrom="column">
              <wp:align>center</wp:align>
            </wp:positionH>
            <wp:positionV relativeFrom="paragraph">
              <wp:posOffset>635</wp:posOffset>
            </wp:positionV>
            <wp:extent cx="5274310" cy="3188335"/>
            <wp:effectExtent l="0" t="0" r="0" b="0"/>
            <wp:wrapSquare wrapText="largest"/>
            <wp:docPr id="123" name="图像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像70" descr=""/>
                    <pic:cNvPicPr>
                      <a:picLocks noChangeAspect="1" noChangeArrowheads="1"/>
                    </pic:cNvPicPr>
                  </pic:nvPicPr>
                  <pic:blipFill>
                    <a:blip r:embed="rId157"/>
                    <a:stretch>
                      <a:fillRect/>
                    </a:stretch>
                  </pic:blipFill>
                  <pic:spPr bwMode="auto">
                    <a:xfrm>
                      <a:off x="0" y="0"/>
                      <a:ext cx="5274310" cy="3188335"/>
                    </a:xfrm>
                    <a:prstGeom prst="rect">
                      <a:avLst/>
                    </a:prstGeom>
                  </pic:spPr>
                </pic:pic>
              </a:graphicData>
            </a:graphic>
          </wp:anchor>
        </w:drawing>
      </w:r>
    </w:p>
    <w:p>
      <w:pPr>
        <w:pStyle w:val="Style15"/>
        <w:spacing w:before="240" w:after="120"/>
        <w:rPr/>
      </w:pPr>
      <w:r>
        <w:rPr/>
        <w:t>3.2</w:t>
      </w:r>
      <w:r>
        <w:rPr/>
        <w:t>更改</w:t>
      </w:r>
      <w:r>
        <w:rPr/>
        <w:t>pycharm.sh</w:t>
      </w:r>
      <w:r>
        <w:rPr/>
        <w:t>，使其支持中文输入</w:t>
      </w:r>
    </w:p>
    <w:p>
      <w:pPr>
        <w:pStyle w:val="Style15"/>
        <w:rPr/>
      </w:pPr>
      <w:r>
        <w:rPr/>
        <w:t>搜狗中文输入在</w:t>
      </w:r>
      <w:r>
        <w:rPr/>
        <w:t>Linux</w:t>
      </w:r>
      <w:r>
        <w:rPr/>
        <w:t>下其他程序中均可正常使用，</w:t>
      </w:r>
      <w:r>
        <w:rPr/>
        <w:t>Linux</w:t>
      </w:r>
      <w:r>
        <w:rPr/>
        <w:t>下的</w:t>
      </w:r>
      <w:r>
        <w:rPr/>
        <w:t>pycharm</w:t>
      </w:r>
      <w:r>
        <w:rPr/>
        <w:t>无法使用中文输入法。</w:t>
      </w:r>
    </w:p>
    <w:p>
      <w:pPr>
        <w:pStyle w:val="Style15"/>
        <w:rPr/>
      </w:pPr>
      <w:r>
        <w:rPr/>
        <w:t>这与</w:t>
      </w:r>
      <w:r>
        <w:rPr/>
        <w:t>pycharm</w:t>
      </w:r>
      <w:r>
        <w:rPr/>
        <w:t>的程序应用环境有关系。</w:t>
      </w:r>
      <w:r>
        <w:rPr>
          <w:color w:val="FF0000"/>
        </w:rPr>
        <w:t>在</w:t>
      </w:r>
      <w:r>
        <w:rPr>
          <w:color w:val="FF0000"/>
        </w:rPr>
        <w:t>pycharm.sh</w:t>
      </w:r>
      <w:r>
        <w:rPr>
          <w:color w:val="FF0000"/>
        </w:rPr>
        <w:t>配置文件中加入下面</w:t>
      </w:r>
      <w:r>
        <w:rPr>
          <w:color w:val="FF0000"/>
        </w:rPr>
        <w:t>3</w:t>
      </w:r>
      <w:r>
        <w:rPr>
          <w:color w:val="FF0000"/>
        </w:rPr>
        <w:t>个选项： </w:t>
      </w:r>
    </w:p>
    <w:p>
      <w:pPr>
        <w:pStyle w:val="Style15"/>
        <w:rPr>
          <w:color w:val="FF0000"/>
        </w:rPr>
      </w:pPr>
      <w:r>
        <w:rPr>
          <w:color w:val="FF0000"/>
        </w:rPr>
        <w:t>export GTK_IM_MODULE=fcitx</w:t>
      </w:r>
    </w:p>
    <w:p>
      <w:pPr>
        <w:pStyle w:val="Style15"/>
        <w:rPr>
          <w:color w:val="FF0000"/>
        </w:rPr>
      </w:pPr>
      <w:r>
        <w:rPr>
          <w:color w:val="FF0000"/>
        </w:rPr>
        <w:t>export QT_IM_MODULE=fcitx</w:t>
      </w:r>
    </w:p>
    <w:p>
      <w:pPr>
        <w:pStyle w:val="Style15"/>
        <w:rPr>
          <w:color w:val="FF0000"/>
        </w:rPr>
      </w:pPr>
      <w:r>
        <w:rPr>
          <w:color w:val="FF0000"/>
        </w:rPr>
        <w:t>export XMODIFIERS=@im=fcitx</w:t>
      </w:r>
    </w:p>
    <w:p>
      <w:pPr>
        <w:pStyle w:val="Style15"/>
        <w:spacing w:before="240" w:after="120"/>
        <w:rPr/>
      </w:pPr>
      <w:r>
        <w:rPr/>
      </w:r>
    </w:p>
    <w:p>
      <w:pPr>
        <w:pStyle w:val="Style15"/>
        <w:spacing w:before="240" w:after="120"/>
        <w:rPr/>
      </w:pPr>
      <w:r>
        <w:rPr/>
        <w:t xml:space="preserve">查看 </w:t>
      </w:r>
      <w:r>
        <w:rPr/>
        <w:t xml:space="preserve">python </w:t>
      </w:r>
      <w:r>
        <w:rPr/>
        <w:t>安装路径（这个命令这是口语化）</w:t>
      </w:r>
    </w:p>
    <w:p>
      <w:pPr>
        <w:sectPr>
          <w:type w:val="continuous"/>
          <w:pgSz w:w="11906" w:h="16838"/>
          <w:pgMar w:left="1800" w:right="1800" w:header="0" w:top="1440" w:footer="0" w:bottom="1440" w:gutter="0"/>
          <w:formProt w:val="false"/>
          <w:textDirection w:val="lrTb"/>
          <w:docGrid w:type="lines" w:linePitch="312" w:charSpace="0"/>
        </w:sectPr>
      </w:pPr>
    </w:p>
    <w:p>
      <w:pPr>
        <w:pStyle w:val="Style15"/>
        <w:rPr/>
      </w:pPr>
      <w:r>
        <w:rPr/>
        <w:t> </w:t>
      </w:r>
      <w:r>
        <w:rPr/>
        <w:t>[root@glnode04 ~]# which python</w:t>
      </w:r>
    </w:p>
    <w:p>
      <w:pPr>
        <w:sectPr>
          <w:type w:val="continuous"/>
          <w:pgSz w:w="11906" w:h="16838"/>
          <w:pgMar w:left="1800" w:right="1800" w:header="0" w:top="1440" w:footer="0" w:bottom="1440" w:gutter="0"/>
          <w:formProt w:val="false"/>
          <w:textDirection w:val="lrTb"/>
          <w:docGrid w:type="lines" w:linePitch="312" w:charSpace="0"/>
        </w:sectPr>
      </w:pPr>
    </w:p>
    <w:p>
      <w:pPr>
        <w:pStyle w:val="1"/>
        <w:spacing w:before="240" w:after="120"/>
        <w:rPr>
          <w:lang w:val="en-US" w:eastAsia="zh-CN"/>
        </w:rPr>
      </w:pPr>
      <w:r>
        <w:rPr>
          <w:lang w:val="en-US" w:eastAsia="zh-CN"/>
        </w:rPr>
      </w:r>
    </w:p>
    <w:p>
      <w:pPr>
        <w:pStyle w:val="1"/>
        <w:spacing w:before="240" w:after="120"/>
        <w:rPr>
          <w:lang w:val="en-US" w:eastAsia="zh-CN"/>
        </w:rPr>
      </w:pPr>
      <w:r>
        <w:rPr>
          <w:lang w:val="en-US" w:eastAsia="zh-CN"/>
        </w:rPr>
        <w:t>http://blog.csdn.net/yy1300326388/article/details/46351669</w:t>
      </w:r>
    </w:p>
    <w:p>
      <w:pPr>
        <w:pStyle w:val="1"/>
        <w:spacing w:before="240" w:after="120"/>
        <w:rPr/>
      </w:pPr>
      <w:r>
        <mc:AlternateContent>
          <mc:Choice Requires="wps">
            <w:drawing>
              <wp:anchor behindDoc="0" distT="0" distB="0" distL="0" distR="0" simplePos="0" locked="0" layoutInCell="1" allowOverlap="1" relativeHeight="7">
                <wp:simplePos x="0" y="0"/>
                <wp:positionH relativeFrom="column">
                  <wp:posOffset>5429250</wp:posOffset>
                </wp:positionH>
                <wp:positionV relativeFrom="paragraph">
                  <wp:posOffset>53911500</wp:posOffset>
                </wp:positionV>
                <wp:extent cx="176530" cy="202565"/>
                <wp:effectExtent l="0" t="0" r="0" b="0"/>
                <wp:wrapNone/>
                <wp:docPr id="124" name="框架1"/>
                <a:graphic xmlns:a="http://schemas.openxmlformats.org/drawingml/2006/main">
                  <a:graphicData uri="http://schemas.microsoft.com/office/word/2010/wordprocessingShape">
                    <wps:wsp>
                      <wps:cNvSpPr/>
                      <wps:spPr>
                        <a:xfrm>
                          <a:off x="0" y="0"/>
                          <a:ext cx="176040" cy="201960"/>
                        </a:xfrm>
                        <a:prstGeom prst="rect">
                          <a:avLst/>
                        </a:prstGeom>
                        <a:noFill/>
                        <a:ln>
                          <a:noFill/>
                        </a:ln>
                      </wps:spPr>
                      <wps:style>
                        <a:lnRef idx="0"/>
                        <a:fillRef idx="0"/>
                        <a:effectRef idx="0"/>
                        <a:fontRef idx="minor"/>
                      </wps:style>
                      <wps:txbx>
                        <w:txbxContent>
                          <w:p>
                            <w:pPr>
                              <w:pStyle w:val="Style15"/>
                              <w:spacing w:lineRule="auto" w:line="288" w:before="0" w:after="140"/>
                              <w:rPr/>
                            </w:pPr>
                            <w:r>
                              <w:rPr/>
                              <w:drawing>
                                <wp:inline distT="0" distB="0" distL="0" distR="0">
                                  <wp:extent cx="171450" cy="171450"/>
                                  <wp:effectExtent l="0" t="0" r="0" b="0"/>
                                  <wp:docPr id="126" name="ZeroClipboardMovie_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ZeroClipboardMovie_24" descr=""/>
                                          <pic:cNvPicPr>
                                            <a:picLocks noChangeAspect="1" noChangeArrowheads="1"/>
                                          </pic:cNvPicPr>
                                        </pic:nvPicPr>
                                        <pic:blipFill>
                                          <a:blip/>
                                          <a:stretch>
                                            <a:fillRect/>
                                          </a:stretch>
                                        </pic:blipFill>
                                        <pic:spPr bwMode="auto">
                                          <a:xfrm>
                                            <a:off x="0" y="0"/>
                                            <a:ext cx="171450" cy="171450"/>
                                          </a:xfrm>
                                          <a:prstGeom prst="rect">
                                            <a:avLst/>
                                          </a:prstGeom>
                                        </pic:spPr>
                                      </pic:pic>
                                    </a:graphicData>
                                  </a:graphic>
                                </wp:inline>
                              </w:drawing>
                            </w:r>
                          </w:p>
                        </w:txbxContent>
                      </wps:txbx>
                      <wps:bodyPr lIns="90000" rIns="90000" tIns="45000" bIns="45000">
                        <a:noAutofit/>
                      </wps:bodyPr>
                    </wps:wsp>
                  </a:graphicData>
                </a:graphic>
              </wp:anchor>
            </w:drawing>
          </mc:Choice>
          <mc:Fallback>
            <w:pict>
              <v:rect id="shape_0" ID="框架1" stroked="f" style="position:absolute;margin-left:427.5pt;margin-top:4245pt;width:13.8pt;height:15.85pt">
                <w10:wrap type="none"/>
                <v:fill o:detectmouseclick="t" on="false"/>
                <v:stroke color="#3465a4" joinstyle="round" endcap="flat"/>
                <v:textbox>
                  <w:txbxContent>
                    <w:p>
                      <w:pPr>
                        <w:pStyle w:val="Style15"/>
                        <w:spacing w:lineRule="auto" w:line="288" w:before="0" w:after="140"/>
                        <w:rPr/>
                      </w:pPr>
                      <w:r>
                        <w:rPr/>
                        <w:drawing>
                          <wp:inline distT="0" distB="0" distL="0" distR="0">
                            <wp:extent cx="171450" cy="171450"/>
                            <wp:effectExtent l="0" t="0" r="0" b="0"/>
                            <wp:docPr id="127" name="ZeroClipboardMovie_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ZeroClipboardMovie_24" descr=""/>
                                    <pic:cNvPicPr>
                                      <a:picLocks noChangeAspect="1" noChangeArrowheads="1"/>
                                    </pic:cNvPicPr>
                                  </pic:nvPicPr>
                                  <pic:blipFill>
                                    <a:blip/>
                                    <a:stretch>
                                      <a:fillRect/>
                                    </a:stretch>
                                  </pic:blipFill>
                                  <pic:spPr bwMode="auto">
                                    <a:xfrm>
                                      <a:off x="0" y="0"/>
                                      <a:ext cx="171450" cy="171450"/>
                                    </a:xfrm>
                                    <a:prstGeom prst="rect">
                                      <a:avLst/>
                                    </a:prstGeom>
                                  </pic:spPr>
                                </pic:pic>
                              </a:graphicData>
                            </a:graphic>
                          </wp:inline>
                        </w:drawing>
                      </w:r>
                    </w:p>
                  </w:txbxContent>
                </v:textbox>
              </v:rect>
            </w:pict>
          </mc:Fallback>
        </mc:AlternateContent>
        <mc:AlternateContent>
          <mc:Choice Requires="wps">
            <w:drawing>
              <wp:anchor behindDoc="0" distT="0" distB="0" distL="0" distR="0" simplePos="0" locked="0" layoutInCell="1" allowOverlap="1" relativeHeight="8">
                <wp:simplePos x="0" y="0"/>
                <wp:positionH relativeFrom="column">
                  <wp:posOffset>5429250</wp:posOffset>
                </wp:positionH>
                <wp:positionV relativeFrom="paragraph">
                  <wp:posOffset>55406925</wp:posOffset>
                </wp:positionV>
                <wp:extent cx="176530" cy="202565"/>
                <wp:effectExtent l="0" t="0" r="0" b="0"/>
                <wp:wrapNone/>
                <wp:docPr id="128" name="框架2"/>
                <a:graphic xmlns:a="http://schemas.openxmlformats.org/drawingml/2006/main">
                  <a:graphicData uri="http://schemas.microsoft.com/office/word/2010/wordprocessingShape">
                    <wps:wsp>
                      <wps:cNvSpPr/>
                      <wps:spPr>
                        <a:xfrm>
                          <a:off x="0" y="0"/>
                          <a:ext cx="176040" cy="201960"/>
                        </a:xfrm>
                        <a:prstGeom prst="rect">
                          <a:avLst/>
                        </a:prstGeom>
                        <a:noFill/>
                        <a:ln>
                          <a:noFill/>
                        </a:ln>
                      </wps:spPr>
                      <wps:style>
                        <a:lnRef idx="0"/>
                        <a:fillRef idx="0"/>
                        <a:effectRef idx="0"/>
                        <a:fontRef idx="minor"/>
                      </wps:style>
                      <wps:txbx>
                        <w:txbxContent>
                          <w:p>
                            <w:pPr>
                              <w:pStyle w:val="Style15"/>
                              <w:spacing w:lineRule="auto" w:line="288" w:before="0" w:after="140"/>
                              <w:rPr/>
                            </w:pPr>
                            <w:r>
                              <w:rPr/>
                              <w:drawing>
                                <wp:inline distT="0" distB="0" distL="0" distR="0">
                                  <wp:extent cx="171450" cy="171450"/>
                                  <wp:effectExtent l="0" t="0" r="0" b="0"/>
                                  <wp:docPr id="130" name="ZeroClipboardMovie_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ZeroClipboardMovie_25" descr=""/>
                                          <pic:cNvPicPr>
                                            <a:picLocks noChangeAspect="1" noChangeArrowheads="1"/>
                                          </pic:cNvPicPr>
                                        </pic:nvPicPr>
                                        <pic:blipFill>
                                          <a:blip/>
                                          <a:stretch>
                                            <a:fillRect/>
                                          </a:stretch>
                                        </pic:blipFill>
                                        <pic:spPr bwMode="auto">
                                          <a:xfrm>
                                            <a:off x="0" y="0"/>
                                            <a:ext cx="171450" cy="171450"/>
                                          </a:xfrm>
                                          <a:prstGeom prst="rect">
                                            <a:avLst/>
                                          </a:prstGeom>
                                        </pic:spPr>
                                      </pic:pic>
                                    </a:graphicData>
                                  </a:graphic>
                                </wp:inline>
                              </w:drawing>
                            </w:r>
                          </w:p>
                        </w:txbxContent>
                      </wps:txbx>
                      <wps:bodyPr lIns="90000" rIns="90000" tIns="45000" bIns="45000">
                        <a:noAutofit/>
                      </wps:bodyPr>
                    </wps:wsp>
                  </a:graphicData>
                </a:graphic>
              </wp:anchor>
            </w:drawing>
          </mc:Choice>
          <mc:Fallback>
            <w:pict>
              <v:rect id="shape_0" ID="框架2" stroked="f" style="position:absolute;margin-left:427.5pt;margin-top:4362.75pt;width:13.8pt;height:15.85pt">
                <w10:wrap type="none"/>
                <v:fill o:detectmouseclick="t" on="false"/>
                <v:stroke color="#3465a4" joinstyle="round" endcap="flat"/>
                <v:textbox>
                  <w:txbxContent>
                    <w:p>
                      <w:pPr>
                        <w:pStyle w:val="Style15"/>
                        <w:spacing w:lineRule="auto" w:line="288" w:before="0" w:after="140"/>
                        <w:rPr/>
                      </w:pPr>
                      <w:r>
                        <w:rPr/>
                        <w:drawing>
                          <wp:inline distT="0" distB="0" distL="0" distR="0">
                            <wp:extent cx="171450" cy="171450"/>
                            <wp:effectExtent l="0" t="0" r="0" b="0"/>
                            <wp:docPr id="131" name="ZeroClipboardMovie_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ZeroClipboardMovie_25" descr=""/>
                                    <pic:cNvPicPr>
                                      <a:picLocks noChangeAspect="1" noChangeArrowheads="1"/>
                                    </pic:cNvPicPr>
                                  </pic:nvPicPr>
                                  <pic:blipFill>
                                    <a:blip/>
                                    <a:stretch>
                                      <a:fillRect/>
                                    </a:stretch>
                                  </pic:blipFill>
                                  <pic:spPr bwMode="auto">
                                    <a:xfrm>
                                      <a:off x="0" y="0"/>
                                      <a:ext cx="171450" cy="171450"/>
                                    </a:xfrm>
                                    <a:prstGeom prst="rect">
                                      <a:avLst/>
                                    </a:prstGeom>
                                  </pic:spPr>
                                </pic:pic>
                              </a:graphicData>
                            </a:graphic>
                          </wp:inline>
                        </w:drawing>
                      </w:r>
                    </w:p>
                  </w:txbxContent>
                </v:textbox>
              </v:rect>
            </w:pict>
          </mc:Fallback>
        </mc:AlternateContent>
      </w:r>
      <w:r>
        <w:rPr>
          <w:lang w:val="en-US" w:eastAsia="zh-CN"/>
        </w:rPr>
        <w:t>安装搜狗输入法，用这个百度网友提供的方法，成功安装了搜狗输入法，实测可行，给力</w:t>
      </w:r>
    </w:p>
    <w:p>
      <w:pPr>
        <w:pStyle w:val="1"/>
        <w:spacing w:before="240" w:after="120"/>
        <w:rPr/>
      </w:pPr>
      <w:r>
        <w:rPr>
          <w:lang w:val="en-US" w:eastAsia="zh-CN"/>
        </w:rPr>
        <w:t>就是去键盘设置的快捷键选项立马去设置，把命令给设置成脚本路径，然后把命令和</w:t>
      </w:r>
      <w:r>
        <w:rPr>
          <w:lang w:val="en-US" w:eastAsia="zh-CN"/>
        </w:rPr>
        <w:t>Scroll-lock</w:t>
      </w:r>
      <w:r>
        <w:rPr>
          <w:lang w:val="en-US" w:eastAsia="zh-CN"/>
        </w:rPr>
        <w:t>给对应起来，，可惜不能截图</w:t>
      </w:r>
    </w:p>
    <w:p>
      <w:pPr>
        <w:pStyle w:val="1"/>
        <w:spacing w:before="240" w:after="120"/>
        <w:rPr/>
      </w:pPr>
      <w:r>
        <w:rPr>
          <w:lang w:val="en-US" w:eastAsia="zh-CN"/>
        </w:rPr>
        <w:t>虽然键盘的配置和网友的</w:t>
      </w:r>
      <w:r>
        <w:rPr>
          <w:lang w:val="en-US" w:eastAsia="zh-CN"/>
        </w:rPr>
        <w:t>13.0</w:t>
      </w:r>
      <w:r>
        <w:rPr>
          <w:lang w:val="en-US" w:eastAsia="zh-CN"/>
        </w:rPr>
        <w:t>的配置不一样，但是脚本还是可用的，而且照着</w:t>
      </w:r>
      <w:r>
        <w:rPr>
          <w:lang w:val="en-US" w:eastAsia="zh-CN"/>
        </w:rPr>
        <w:t>keyborad</w:t>
      </w:r>
      <w:r>
        <w:rPr>
          <w:lang w:val="en-US" w:eastAsia="zh-CN"/>
        </w:rPr>
        <w:t>里面去自定义快捷键，果然能把脚本给设置上，本来</w:t>
      </w:r>
      <w:r>
        <w:rPr>
          <w:lang w:val="en-US" w:eastAsia="zh-CN"/>
        </w:rPr>
        <w:t>scroll-lock</w:t>
      </w:r>
      <w:r>
        <w:rPr>
          <w:lang w:val="en-US" w:eastAsia="zh-CN"/>
        </w:rPr>
        <w:t>是用来锁定屏幕的，现在真的可以用来开关脚本，从而实现开关</w:t>
      </w:r>
      <w:r>
        <w:rPr>
          <w:lang w:val="en-US" w:eastAsia="zh-CN"/>
        </w:rPr>
        <w:t>led</w:t>
      </w:r>
      <w:r>
        <w:rPr>
          <w:lang w:val="en-US" w:eastAsia="zh-CN"/>
        </w:rPr>
        <w:t>背景灯了，伟大啊</w:t>
      </w:r>
    </w:p>
    <w:p>
      <w:pPr>
        <w:pStyle w:val="1"/>
        <w:spacing w:before="240" w:after="120"/>
        <w:rPr/>
      </w:pPr>
      <w:r>
        <w:rPr>
          <w:lang w:val="en-US" w:eastAsia="zh-CN"/>
        </w:rPr>
        <w:t>牛逼啊，今天在网上查询，用</w:t>
      </w:r>
      <w:r>
        <w:rPr>
          <w:lang w:val="en-US" w:eastAsia="zh-CN"/>
        </w:rPr>
        <w:t>vim</w:t>
      </w:r>
      <w:r>
        <w:rPr>
          <w:lang w:val="en-US" w:eastAsia="zh-CN"/>
        </w:rPr>
        <w:t>写脚本，居然真的解决了</w:t>
      </w:r>
      <w:r>
        <w:rPr>
          <w:lang w:val="en-US" w:eastAsia="zh-CN"/>
        </w:rPr>
        <w:t>led</w:t>
      </w:r>
      <w:r>
        <w:rPr>
          <w:lang w:val="en-US" w:eastAsia="zh-CN"/>
        </w:rPr>
        <w:t>键盘本来不亮的问题，首先就是用</w:t>
      </w:r>
      <w:r>
        <w:rPr>
          <w:lang w:val="en-US" w:eastAsia="zh-CN"/>
        </w:rPr>
        <w:t>vim</w:t>
      </w:r>
      <w:r>
        <w:rPr>
          <w:lang w:val="en-US" w:eastAsia="zh-CN"/>
        </w:rPr>
        <w:t>来编辑一个脚本，脚本的格式要正确，第一行要有注释，然后，就是进入脚本所在的目录，用</w:t>
      </w:r>
      <w:r>
        <w:rPr>
          <w:lang w:val="en-US" w:eastAsia="zh-CN"/>
        </w:rPr>
        <w:t>./</w:t>
      </w:r>
      <w:r>
        <w:rPr>
          <w:lang w:val="en-US" w:eastAsia="zh-CN"/>
        </w:rPr>
        <w:t>脚本的名字来启动脚本，问题解决，，太伟大了，我的脚本名称叫</w:t>
      </w:r>
      <w:r>
        <w:rPr>
          <w:lang w:val="en-US" w:eastAsia="zh-CN"/>
        </w:rPr>
        <w:t>ledctrl,</w:t>
      </w:r>
      <w:r>
        <w:rPr>
          <w:lang w:val="en-US" w:eastAsia="zh-CN"/>
        </w:rPr>
        <w:t>就是放在</w:t>
      </w:r>
      <w:r>
        <w:rPr>
          <w:lang w:val="en-US" w:eastAsia="zh-CN"/>
        </w:rPr>
        <w:t>/usr/local/bin</w:t>
      </w:r>
      <w:r>
        <w:rPr>
          <w:lang w:val="en-US" w:eastAsia="zh-CN"/>
        </w:rPr>
        <w:t>这个环境变量目录下的，</w:t>
      </w:r>
      <w:r>
        <w:rPr>
          <w:lang w:val="en-US" w:eastAsia="zh-CN"/>
        </w:rPr>
        <w:t>./ledctrl</w:t>
      </w:r>
      <w:r>
        <w:rPr>
          <w:lang w:val="en-US" w:eastAsia="zh-CN"/>
        </w:rPr>
        <w:t>确实能够执行，牛逼啊</w:t>
      </w:r>
    </w:p>
    <w:p>
      <w:pPr>
        <w:pStyle w:val="1"/>
        <w:spacing w:before="240" w:after="120"/>
        <w:rPr/>
      </w:pPr>
      <w:r>
        <w:rPr>
          <w:lang w:val="en-US" w:eastAsia="zh-CN"/>
        </w:rPr>
        <w:t xml:space="preserve">root@feihong-ubuntu:/usr/local/bin# ./ledctrl </w:t>
      </w:r>
    </w:p>
    <w:p>
      <w:pPr>
        <w:pStyle w:val="1"/>
        <w:spacing w:before="240" w:after="120"/>
        <w:rPr/>
      </w:pPr>
      <w:r>
        <w:rPr>
          <w:lang w:val="en-US" w:eastAsia="zh-CN"/>
        </w:rPr>
        <w:t>参考的链接如下：</w:t>
      </w:r>
    </w:p>
    <w:p>
      <w:pPr>
        <w:pStyle w:val="1"/>
        <w:spacing w:before="240" w:after="120"/>
        <w:rPr/>
      </w:pPr>
      <w:hyperlink r:id="rId158">
        <w:r>
          <w:rPr>
            <w:rStyle w:val="FollowedHyperlink"/>
            <w:lang w:val="en-US" w:eastAsia="zh-CN"/>
          </w:rPr>
          <w:t>http://www.linuxidc.com/Linux/2013-03/81677.html</w:t>
        </w:r>
      </w:hyperlink>
    </w:p>
    <w:p>
      <w:pPr>
        <w:pStyle w:val="1"/>
        <w:spacing w:before="240" w:after="120"/>
        <w:rPr/>
      </w:pPr>
      <w:hyperlink r:id="rId159">
        <w:r>
          <w:rPr>
            <w:rStyle w:val="FollowedHyperlink"/>
            <w:lang w:val="en-US" w:eastAsia="zh-CN"/>
          </w:rPr>
          <w:t>http://www.cnblogs.com/scue/p/3548661.html</w:t>
        </w:r>
      </w:hyperlink>
    </w:p>
    <w:p>
      <w:pPr>
        <w:pStyle w:val="1"/>
        <w:spacing w:before="240" w:after="120"/>
        <w:rPr/>
      </w:pPr>
      <w:r>
        <w:rPr>
          <w:lang w:val="en-US" w:eastAsia="zh-CN"/>
        </w:rPr>
        <w:t>还有百度知道的，如何运行脚本的方法：</w:t>
      </w:r>
    </w:p>
    <w:p>
      <w:pPr>
        <w:pStyle w:val="Style19"/>
        <w:spacing w:before="240" w:after="120"/>
        <w:rPr/>
      </w:pPr>
      <w:bookmarkStart w:id="0" w:name="best-content-175433843"/>
      <w:bookmarkEnd w:id="0"/>
      <w:r>
        <w:rPr>
          <w:lang w:val="en-US" w:eastAsia="zh-CN"/>
        </w:rPr>
        <w:t>首先，确定你那个脚本文件的位置，比如说你放在</w:t>
      </w:r>
      <w:r>
        <w:rPr>
          <w:lang w:val="en-US" w:eastAsia="zh-CN"/>
        </w:rPr>
        <w:t>/home/aaa/xxx.sh</w:t>
      </w:r>
      <w:r>
        <w:rPr>
          <w:lang w:val="en-US" w:eastAsia="zh-CN"/>
        </w:rPr>
        <w:t>这里。然后打开终端，输入</w:t>
      </w:r>
      <w:r>
        <w:rPr>
          <w:lang w:val="en-US" w:eastAsia="zh-CN"/>
        </w:rPr>
        <w:t xml:space="preserve">cd /home/aaa/xxx.sh </w:t>
      </w:r>
      <w:r>
        <w:rPr>
          <w:lang w:val="en-US" w:eastAsia="zh-CN"/>
        </w:rPr>
        <w:t>回车</w:t>
      </w:r>
    </w:p>
    <w:p>
      <w:pPr>
        <w:pStyle w:val="Style19"/>
        <w:rPr/>
      </w:pPr>
      <w:r>
        <w:rPr/>
        <w:t>然后</w:t>
      </w:r>
      <w:r>
        <w:rPr/>
        <w:t xml:space="preserve">chmod +x xxx.sh </w:t>
      </w:r>
      <w:r>
        <w:rPr/>
        <w:t>回车，</w:t>
      </w:r>
    </w:p>
    <w:p>
      <w:pPr>
        <w:pStyle w:val="Style19"/>
        <w:rPr/>
      </w:pPr>
      <w:r>
        <w:rPr/>
        <w:t>最后输入</w:t>
      </w:r>
      <w:r>
        <w:rPr/>
        <w:t xml:space="preserve">./xxx.sh </w:t>
      </w:r>
      <w:r>
        <w:rPr/>
        <w:t>回车</w:t>
      </w:r>
    </w:p>
    <w:p>
      <w:pPr>
        <w:pStyle w:val="Style19"/>
        <w:spacing w:before="0" w:after="283"/>
        <w:rPr/>
      </w:pPr>
      <w:r>
        <w:rPr/>
        <w:t>如果不行，执行</w:t>
      </w:r>
      <w:r>
        <w:rPr/>
        <w:t xml:space="preserve">sudo ./xxx.sh </w:t>
      </w:r>
      <w:r>
        <w:rPr/>
        <w:t>回车，输入</w:t>
      </w:r>
      <w:r>
        <w:rPr/>
        <w:t>root</w:t>
      </w:r>
      <w:r>
        <w:rPr/>
        <w:t>密码回车，</w:t>
      </w:r>
      <w:r>
        <w:rPr/>
        <w:t>ok</w:t>
      </w:r>
    </w:p>
    <w:p>
      <w:pPr>
        <w:pStyle w:val="1"/>
        <w:spacing w:before="240" w:after="120"/>
        <w:rPr/>
      </w:pPr>
      <w:r>
        <w:rPr>
          <w:lang w:val="en-US" w:eastAsia="zh-CN"/>
        </w:rPr>
        <w:t>一切都是那么的好用</w:t>
      </w:r>
    </w:p>
    <w:p>
      <w:pPr>
        <w:pStyle w:val="1"/>
        <w:spacing w:before="240" w:after="120"/>
        <w:rPr/>
      </w:pPr>
      <w:r>
        <w:rPr>
          <w:lang w:val="en-US" w:eastAsia="zh-CN"/>
        </w:rPr>
        <w:t>这个应该很有用，解压缩</w:t>
      </w:r>
      <w:r>
        <w:rPr>
          <w:lang w:val="en-US" w:eastAsia="zh-CN"/>
        </w:rPr>
        <w:t>.rar</w:t>
      </w:r>
      <w:r>
        <w:rPr>
          <w:lang w:val="en-US" w:eastAsia="zh-CN"/>
        </w:rPr>
        <w:t>格式的文件</w:t>
      </w:r>
    </w:p>
    <w:p>
      <w:pPr>
        <w:pStyle w:val="1"/>
        <w:spacing w:before="240" w:after="120"/>
        <w:rPr/>
      </w:pPr>
      <w:r>
        <w:rPr>
          <w:lang w:val="en-US" w:eastAsia="zh-CN"/>
        </w:rPr>
        <w:t>20.</w:t>
      </w:r>
      <w:r>
        <w:rPr>
          <w:lang w:val="en-US" w:eastAsia="zh-CN"/>
        </w:rPr>
        <w:t>安装</w:t>
      </w:r>
      <w:r>
        <w:rPr>
          <w:lang w:val="en-US" w:eastAsia="zh-CN"/>
        </w:rPr>
        <w:t>unrar</w:t>
      </w:r>
    </w:p>
    <w:p>
      <w:pPr>
        <w:pStyle w:val="Style15"/>
        <w:rPr/>
      </w:pPr>
      <w:r>
        <w:rPr/>
        <w:t>系统默认不带解压缩</w:t>
      </w:r>
      <w:r>
        <w:rPr/>
        <w:t>rar</w:t>
      </w:r>
      <w:r>
        <w:rPr/>
        <w:t>文件的功能，手动安装</w:t>
      </w:r>
      <w:r>
        <w:rPr/>
        <w:t>unrar</w:t>
      </w:r>
      <w:r>
        <w:rPr/>
        <w:t>程序</w:t>
      </w:r>
    </w:p>
    <w:p>
      <w:pPr>
        <w:pStyle w:val="Style15"/>
        <w:spacing w:before="0" w:after="0"/>
        <w:rPr/>
      </w:pPr>
      <w:r>
        <w:rPr>
          <w:b/>
        </w:rPr>
        <w:t>[python]</w:t>
      </w:r>
      <w:r>
        <w:rPr/>
        <w:t xml:space="preserve"> </w:t>
      </w:r>
      <w:hyperlink r:id="rId160">
        <w:r>
          <w:rPr>
            <w:rStyle w:val="Internet"/>
          </w:rPr>
          <w:t>view plain</w:t>
        </w:r>
      </w:hyperlink>
      <w:r>
        <w:rPr/>
        <w:t xml:space="preserve"> </w:t>
      </w:r>
      <w:hyperlink r:id="rId161">
        <w:r>
          <w:rPr>
            <w:rStyle w:val="Internet"/>
          </w:rPr>
          <w:t>copy</w:t>
        </w:r>
      </w:hyperlink>
    </w:p>
    <w:p>
      <w:pPr>
        <w:pStyle w:val="Style15"/>
        <w:rPr/>
      </w:pPr>
      <w:r>
        <w:rPr/>
        <w:drawing>
          <wp:inline distT="0" distB="0" distL="0" distR="0">
            <wp:extent cx="133350" cy="133350"/>
            <wp:effectExtent l="0" t="0" r="0" b="0"/>
            <wp:docPr id="132" name="图像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像71" descr=""/>
                    <pic:cNvPicPr>
                      <a:picLocks noChangeAspect="1" noChangeArrowheads="1"/>
                    </pic:cNvPicPr>
                  </pic:nvPicPr>
                  <pic:blipFill>
                    <a:blip r:embed="rId162"/>
                    <a:stretch>
                      <a:fillRect/>
                    </a:stretch>
                  </pic:blipFill>
                  <pic:spPr bwMode="auto">
                    <a:xfrm>
                      <a:off x="0" y="0"/>
                      <a:ext cx="133350" cy="133350"/>
                    </a:xfrm>
                    <a:prstGeom prst="rect">
                      <a:avLst/>
                    </a:prstGeom>
                    <a:ln w="9525">
                      <a:solidFill>
                        <a:srgbClr val="0000FF"/>
                      </a:solidFill>
                    </a:ln>
                  </pic:spPr>
                </pic:pic>
              </a:graphicData>
            </a:graphic>
          </wp:inline>
        </w:drawing>
      </w:r>
      <w:r>
        <w:rPr/>
        <w:drawing>
          <wp:inline distT="0" distB="0" distL="0" distR="0">
            <wp:extent cx="133350" cy="133350"/>
            <wp:effectExtent l="0" t="0" r="0" b="0"/>
            <wp:docPr id="133" name="图像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像72" descr=""/>
                    <pic:cNvPicPr>
                      <a:picLocks noChangeAspect="1" noChangeArrowheads="1"/>
                    </pic:cNvPicPr>
                  </pic:nvPicPr>
                  <pic:blipFill>
                    <a:blip/>
                    <a:stretch>
                      <a:fillRect/>
                    </a:stretch>
                  </pic:blipFill>
                  <pic:spPr bwMode="auto">
                    <a:xfrm>
                      <a:off x="0" y="0"/>
                      <a:ext cx="133350" cy="133350"/>
                    </a:xfrm>
                    <a:prstGeom prst="rect">
                      <a:avLst/>
                    </a:prstGeom>
                    <a:ln w="9525">
                      <a:solidFill>
                        <a:srgbClr val="0000FF"/>
                      </a:solidFill>
                    </a:ln>
                  </pic:spPr>
                </pic:pic>
              </a:graphicData>
            </a:graphic>
          </wp:inline>
        </w:drawing>
      </w:r>
    </w:p>
    <w:p>
      <w:pPr>
        <w:pStyle w:val="Style15"/>
        <w:numPr>
          <w:ilvl w:val="0"/>
          <w:numId w:val="2"/>
        </w:numPr>
        <w:tabs>
          <w:tab w:val="left" w:pos="0" w:leader="none"/>
        </w:tabs>
        <w:ind w:left="707" w:hanging="283"/>
        <w:rPr/>
      </w:pPr>
      <w:r>
        <w:rPr/>
        <w:t>sudo apt-get install unrar  </w:t>
      </w:r>
    </w:p>
    <w:p>
      <w:pPr>
        <w:pStyle w:val="Style15"/>
        <w:rPr/>
      </w:pPr>
      <w:r>
        <w:rPr/>
        <w:t>装上之后就可以用命令解压缩</w:t>
      </w:r>
      <w:r>
        <w:rPr/>
        <w:t>rar</w:t>
      </w:r>
      <w:r>
        <w:rPr/>
        <w:t>文件了。</w:t>
      </w:r>
    </w:p>
    <w:p>
      <w:pPr>
        <w:pStyle w:val="Style15"/>
        <w:rPr/>
      </w:pPr>
      <w:r>
        <w:rPr/>
        <w:t>使用如下命令解压缩文件到当前目录。</w:t>
      </w:r>
    </w:p>
    <w:p>
      <w:pPr>
        <w:pStyle w:val="Style15"/>
        <w:spacing w:before="0" w:after="0"/>
        <w:rPr/>
      </w:pPr>
      <w:r>
        <w:rPr>
          <w:b/>
        </w:rPr>
        <w:t>[python]</w:t>
      </w:r>
      <w:r>
        <w:rPr/>
        <w:t xml:space="preserve"> </w:t>
      </w:r>
      <w:hyperlink r:id="rId163">
        <w:r>
          <w:rPr>
            <w:rStyle w:val="Internet"/>
          </w:rPr>
          <w:t>view plain</w:t>
        </w:r>
      </w:hyperlink>
      <w:r>
        <w:rPr/>
        <w:t xml:space="preserve"> </w:t>
      </w:r>
      <w:hyperlink r:id="rId164">
        <w:r>
          <w:rPr>
            <w:rStyle w:val="Internet"/>
          </w:rPr>
          <w:t>copy</w:t>
        </w:r>
      </w:hyperlink>
    </w:p>
    <w:p>
      <w:pPr>
        <w:pStyle w:val="Style15"/>
        <w:rPr/>
      </w:pPr>
      <w:r>
        <w:rPr/>
        <w:drawing>
          <wp:inline distT="0" distB="0" distL="0" distR="0">
            <wp:extent cx="133350" cy="133350"/>
            <wp:effectExtent l="0" t="0" r="0" b="0"/>
            <wp:docPr id="134" name="图像7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像73" descr=""/>
                    <pic:cNvPicPr>
                      <a:picLocks noChangeAspect="1" noChangeArrowheads="1"/>
                    </pic:cNvPicPr>
                  </pic:nvPicPr>
                  <pic:blipFill>
                    <a:blip r:embed="rId165"/>
                    <a:stretch>
                      <a:fillRect/>
                    </a:stretch>
                  </pic:blipFill>
                  <pic:spPr bwMode="auto">
                    <a:xfrm>
                      <a:off x="0" y="0"/>
                      <a:ext cx="133350" cy="133350"/>
                    </a:xfrm>
                    <a:prstGeom prst="rect">
                      <a:avLst/>
                    </a:prstGeom>
                    <a:ln w="9525">
                      <a:solidFill>
                        <a:srgbClr val="0000FF"/>
                      </a:solidFill>
                    </a:ln>
                  </pic:spPr>
                </pic:pic>
              </a:graphicData>
            </a:graphic>
          </wp:inline>
        </w:drawing>
      </w:r>
      <w:r>
        <w:rPr/>
        <w:drawing>
          <wp:inline distT="0" distB="0" distL="0" distR="0">
            <wp:extent cx="133350" cy="133350"/>
            <wp:effectExtent l="0" t="0" r="0" b="0"/>
            <wp:docPr id="135" name="图像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像74" descr=""/>
                    <pic:cNvPicPr>
                      <a:picLocks noChangeAspect="1" noChangeArrowheads="1"/>
                    </pic:cNvPicPr>
                  </pic:nvPicPr>
                  <pic:blipFill>
                    <a:blip r:embed="rId166"/>
                    <a:stretch>
                      <a:fillRect/>
                    </a:stretch>
                  </pic:blipFill>
                  <pic:spPr bwMode="auto">
                    <a:xfrm>
                      <a:off x="0" y="0"/>
                      <a:ext cx="133350" cy="133350"/>
                    </a:xfrm>
                    <a:prstGeom prst="rect">
                      <a:avLst/>
                    </a:prstGeom>
                    <a:ln w="9525">
                      <a:solidFill>
                        <a:srgbClr val="0000FF"/>
                      </a:solidFill>
                    </a:ln>
                  </pic:spPr>
                </pic:pic>
              </a:graphicData>
            </a:graphic>
          </wp:inline>
        </w:drawing>
      </w:r>
    </w:p>
    <w:p>
      <w:pPr>
        <w:pStyle w:val="Style15"/>
        <w:numPr>
          <w:ilvl w:val="0"/>
          <w:numId w:val="3"/>
        </w:numPr>
        <w:tabs>
          <w:tab w:val="left" w:pos="0" w:leader="none"/>
        </w:tabs>
        <w:ind w:left="707" w:hanging="283"/>
        <w:rPr/>
      </w:pPr>
      <w:r>
        <w:rPr/>
        <w:t>unrar x test.rar  </w:t>
      </w:r>
    </w:p>
    <w:p>
      <w:pPr>
        <w:pStyle w:val="3"/>
        <w:spacing w:before="240" w:after="120"/>
        <w:rPr>
          <w:lang w:val="en-US" w:eastAsia="zh-CN"/>
        </w:rPr>
      </w:pPr>
      <w:r>
        <w:rPr>
          <w:lang w:val="en-US" w:eastAsia="zh-CN"/>
        </w:rPr>
      </w:r>
    </w:p>
    <w:p>
      <w:pPr>
        <w:pStyle w:val="3"/>
        <w:spacing w:before="240" w:after="120"/>
        <w:rPr/>
      </w:pPr>
      <w:r>
        <w:rPr>
          <w:lang w:val="en-US" w:eastAsia="zh-CN"/>
        </w:rPr>
        <w:t>又学习了一招，用命令行安装</w:t>
      </w:r>
      <w:r>
        <w:rPr>
          <w:lang w:val="en-US" w:eastAsia="zh-CN"/>
        </w:rPr>
        <w:t>chrome</w:t>
      </w:r>
      <w:r>
        <w:rPr>
          <w:lang w:val="en-US" w:eastAsia="zh-CN"/>
        </w:rPr>
        <w:t>之后没有自动创建快捷方式，不像</w:t>
      </w:r>
      <w:r>
        <w:rPr>
          <w:lang w:val="en-US" w:eastAsia="zh-CN"/>
        </w:rPr>
        <w:t>windows</w:t>
      </w:r>
      <w:r>
        <w:rPr>
          <w:lang w:val="en-US" w:eastAsia="zh-CN"/>
        </w:rPr>
        <w:t>里面，然后就是上网搜索，还真有答案，如下：打入</w:t>
      </w:r>
      <w:r>
        <w:rPr>
          <w:lang w:val="en-US" w:eastAsia="zh-CN"/>
        </w:rPr>
        <w:t>google-chrome</w:t>
      </w:r>
      <w:r>
        <w:rPr>
          <w:lang w:val="en-US" w:eastAsia="zh-CN"/>
        </w:rPr>
        <w:t>居然还真能起作用，但是不能以</w:t>
      </w:r>
      <w:r>
        <w:rPr>
          <w:lang w:val="en-US" w:eastAsia="zh-CN"/>
        </w:rPr>
        <w:t>root</w:t>
      </w:r>
      <w:r>
        <w:rPr>
          <w:lang w:val="en-US" w:eastAsia="zh-CN"/>
        </w:rPr>
        <w:t>身份启动</w:t>
      </w:r>
      <w:r>
        <w:rPr>
          <w:lang w:val="en-US" w:eastAsia="zh-CN"/>
        </w:rPr>
        <w:t>chrome</w:t>
      </w:r>
      <w:r>
        <w:rPr>
          <w:lang w:val="en-US" w:eastAsia="zh-CN"/>
        </w:rPr>
        <w:t>，第一次见，</w:t>
      </w:r>
      <w:r>
        <w:rPr>
          <w:lang w:val="en-US" w:eastAsia="zh-CN"/>
        </w:rPr>
        <w:t>root</w:t>
      </w:r>
      <w:r>
        <w:rPr>
          <w:lang w:val="en-US" w:eastAsia="zh-CN"/>
        </w:rPr>
        <w:t>不是上帝么？是为了安全起见么？？</w:t>
      </w:r>
    </w:p>
    <w:p>
      <w:pPr>
        <w:pStyle w:val="2"/>
        <w:spacing w:before="240" w:after="120"/>
        <w:rPr/>
      </w:pPr>
      <w:r>
        <w:rPr/>
        <w:t>linux</w:t>
      </w:r>
      <w:r>
        <w:rPr/>
        <w:t>下怎么用命令行开启</w:t>
      </w:r>
      <w:r>
        <w:rPr/>
        <w:t>chrome?</w:t>
      </w:r>
      <w:r>
        <w:rPr/>
        <w:t>还有就是常见的安装软件</w:t>
      </w:r>
      <w:r>
        <w:rPr/>
        <w:t>linux</w:t>
      </w:r>
      <w:r>
        <w:rPr/>
        <w:t xml:space="preserve">下安装在哪儿？ </w:t>
      </w:r>
    </w:p>
    <w:p>
      <w:pPr>
        <w:sectPr>
          <w:type w:val="continuous"/>
          <w:pgSz w:w="11906" w:h="16838"/>
          <w:pgMar w:left="1800" w:right="1800" w:header="0" w:top="1440" w:footer="0" w:bottom="1440" w:gutter="0"/>
          <w:formProt w:val="false"/>
          <w:textDirection w:val="lrTb"/>
          <w:docGrid w:type="lines" w:linePitch="312" w:charSpace="0"/>
        </w:sectPr>
      </w:pPr>
    </w:p>
    <w:p>
      <w:pPr>
        <w:pStyle w:val="Normal"/>
        <w:rPr/>
      </w:pPr>
      <w:r>
        <w:rPr/>
      </w:r>
    </w:p>
    <w:p>
      <w:pPr>
        <w:pStyle w:val="Normal"/>
        <w:rPr/>
      </w:pPr>
      <w:hyperlink r:id="rId167">
        <w:r>
          <w:rPr>
            <w:rStyle w:val="Internet"/>
          </w:rPr>
          <w:t xml:space="preserve">添加评论 </w:t>
        </w:r>
      </w:hyperlink>
    </w:p>
    <w:p>
      <w:pPr>
        <w:pStyle w:val="Normal"/>
        <w:rPr/>
      </w:pPr>
      <w:bookmarkStart w:id="1" w:name="zh-question-meta-wrap"/>
      <w:bookmarkStart w:id="2" w:name="zh-question-meta-wrap"/>
      <w:bookmarkEnd w:id="2"/>
      <w:r>
        <w:rPr/>
      </w:r>
    </w:p>
    <w:p>
      <w:pPr>
        <w:pStyle w:val="Normal"/>
        <w:rPr/>
      </w:pPr>
      <w:r>
        <w:rPr/>
        <w:t xml:space="preserve">按投票排序 </w:t>
      </w:r>
      <w:hyperlink r:id="rId168">
        <w:r>
          <w:rPr>
            <w:rStyle w:val="Internet"/>
          </w:rPr>
          <w:t>按时间排序</w:t>
        </w:r>
      </w:hyperlink>
      <w:r>
        <w:rPr/>
        <w:t xml:space="preserve"> </w:t>
      </w:r>
    </w:p>
    <w:p>
      <w:pPr>
        <w:pStyle w:val="3"/>
        <w:rPr/>
      </w:pPr>
      <w:bookmarkStart w:id="3" w:name="zh-question-answer-num"/>
      <w:bookmarkEnd w:id="3"/>
      <w:r>
        <w:rPr>
          <w:lang w:val="en-US" w:eastAsia="zh-CN"/>
        </w:rPr>
        <w:t xml:space="preserve">2 </w:t>
      </w:r>
      <w:r>
        <w:rPr>
          <w:lang w:val="en-US" w:eastAsia="zh-CN"/>
        </w:rPr>
        <w:t>个回答</w:t>
      </w:r>
    </w:p>
    <w:p>
      <w:pPr>
        <w:pStyle w:val="Style15"/>
        <w:rPr/>
      </w:pPr>
      <w:bookmarkStart w:id="4" w:name="answer-1288840"/>
      <w:bookmarkStart w:id="5" w:name="answer-1288840"/>
      <w:bookmarkEnd w:id="5"/>
      <w:r>
        <w:rPr/>
      </w:r>
    </w:p>
    <w:p>
      <w:pPr>
        <w:pStyle w:val="Style15"/>
        <w:spacing w:before="0" w:after="0"/>
        <w:rPr/>
      </w:pPr>
      <w:r>
        <w:rPr/>
        <w:drawing>
          <wp:inline distT="0" distB="0" distL="0" distR="0">
            <wp:extent cx="257175" cy="257175"/>
            <wp:effectExtent l="0" t="0" r="0" b="0"/>
            <wp:docPr id="136" name="图像7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像75" descr=""/>
                    <pic:cNvPicPr>
                      <a:picLocks noChangeAspect="1" noChangeArrowheads="1"/>
                    </pic:cNvPicPr>
                  </pic:nvPicPr>
                  <pic:blipFill>
                    <a:blip r:embed="rId169"/>
                    <a:stretch>
                      <a:fillRect/>
                    </a:stretch>
                  </pic:blipFill>
                  <pic:spPr bwMode="auto">
                    <a:xfrm>
                      <a:off x="0" y="0"/>
                      <a:ext cx="257175" cy="257175"/>
                    </a:xfrm>
                    <a:prstGeom prst="rect">
                      <a:avLst/>
                    </a:prstGeom>
                    <a:ln w="9525">
                      <a:solidFill>
                        <a:srgbClr val="0000FF"/>
                      </a:solidFill>
                    </a:ln>
                  </pic:spPr>
                </pic:pic>
              </a:graphicData>
            </a:graphic>
          </wp:inline>
        </w:drawing>
      </w:r>
      <w:r>
        <w:rPr/>
        <w:t xml:space="preserve"> </w:t>
      </w:r>
      <w:hyperlink r:id="rId170">
        <w:r>
          <w:rPr>
            <w:rStyle w:val="Internet"/>
          </w:rPr>
          <w:t>赵磊</w:t>
        </w:r>
      </w:hyperlink>
      <w:r>
        <w:rPr/>
        <w:t xml:space="preserve">学生，计算机科学 </w:t>
      </w:r>
    </w:p>
    <w:p>
      <w:pPr>
        <w:pStyle w:val="Style15"/>
        <w:spacing w:before="0" w:after="0"/>
        <w:rPr/>
      </w:pPr>
      <w:r>
        <w:rPr/>
        <w:t>直接</w:t>
      </w:r>
      <w:r>
        <w:rPr/>
        <w:t>google-chrome</w:t>
      </w:r>
      <w:r>
        <w:rPr/>
        <w:t>应该就行，</w:t>
      </w:r>
      <w:r>
        <w:rPr/>
        <w:t>Linux</w:t>
      </w:r>
      <w:r>
        <w:rPr/>
        <w:t>下软件一般装在</w:t>
      </w:r>
      <w:r>
        <w:rPr/>
        <w:t>/usr/share,/usr/local/share,/opt</w:t>
      </w:r>
      <w:r>
        <w:rPr/>
        <w:t>等目录下，如果你用</w:t>
      </w:r>
      <w:r>
        <w:rPr/>
        <w:t>rpm</w:t>
      </w:r>
      <w:r>
        <w:rPr/>
        <w:t>装的话，</w:t>
      </w:r>
      <w:r>
        <w:rPr/>
        <w:t xml:space="preserve">rpm -ql packageName </w:t>
      </w:r>
      <w:r>
        <w:rPr/>
        <w:t>可以列出</w:t>
      </w:r>
      <w:r>
        <w:rPr/>
        <w:t>rpm</w:t>
      </w:r>
      <w:r>
        <w:rPr/>
        <w:t xml:space="preserve">包内的文件，这样就知道装在哪里了。 </w:t>
      </w:r>
    </w:p>
    <w:p>
      <w:pPr>
        <w:pStyle w:val="3"/>
        <w:spacing w:before="240" w:after="120"/>
        <w:rPr>
          <w:lang w:val="en-US" w:eastAsia="zh-CN"/>
        </w:rPr>
      </w:pPr>
      <w:r>
        <w:rPr>
          <w:lang w:val="en-US" w:eastAsia="zh-CN"/>
        </w:rPr>
      </w:r>
    </w:p>
    <w:p>
      <w:pPr>
        <w:pStyle w:val="3"/>
        <w:spacing w:before="240" w:after="120"/>
        <w:rPr/>
      </w:pPr>
      <w:r>
        <w:rPr>
          <w:lang w:val="en-US" w:eastAsia="zh-CN"/>
        </w:rPr>
        <w:t>今天安装</w:t>
      </w:r>
      <w:r>
        <w:rPr>
          <w:lang w:val="en-US" w:eastAsia="zh-CN"/>
        </w:rPr>
        <w:t>wine</w:t>
      </w:r>
      <w:r>
        <w:rPr>
          <w:lang w:val="en-US" w:eastAsia="zh-CN"/>
        </w:rPr>
        <w:t>碰见的小问题：出现一个对话框，但是一直无法点击确定，郁闷了，没办法，上网搜索，原来是需要使用</w:t>
      </w:r>
      <w:r>
        <w:rPr>
          <w:lang w:val="en-US" w:eastAsia="zh-CN"/>
        </w:rPr>
        <w:t>tab</w:t>
      </w:r>
      <w:r>
        <w:rPr>
          <w:lang w:val="en-US" w:eastAsia="zh-CN"/>
        </w:rPr>
        <w:t>建来跳转到确定键上才能确定</w:t>
      </w:r>
    </w:p>
    <w:p>
      <w:pPr>
        <w:pStyle w:val="1"/>
        <w:spacing w:before="240" w:after="120"/>
        <w:rPr/>
      </w:pPr>
      <w:hyperlink r:id="rId171">
        <w:r>
          <w:rPr>
            <w:rStyle w:val="Internet"/>
            <w:lang w:val="en-US" w:eastAsia="zh-CN"/>
          </w:rPr>
          <w:t>Ubuntu</w:t>
        </w:r>
        <w:r>
          <w:rPr>
            <w:rStyle w:val="Internet"/>
            <w:lang w:val="en-US" w:eastAsia="zh-CN"/>
          </w:rPr>
          <w:t>安装</w:t>
        </w:r>
        <w:r>
          <w:rPr>
            <w:rStyle w:val="Internet"/>
            <w:lang w:val="en-US" w:eastAsia="zh-CN"/>
          </w:rPr>
          <w:t>wine</w:t>
        </w:r>
        <w:r>
          <w:rPr>
            <w:rStyle w:val="Internet"/>
            <w:lang w:val="en-US" w:eastAsia="zh-CN"/>
          </w:rPr>
          <w:t>时停止在</w:t>
        </w:r>
        <w:r>
          <w:rPr>
            <w:rStyle w:val="Internet"/>
            <w:lang w:val="en-US" w:eastAsia="zh-CN"/>
          </w:rPr>
          <w:t>"</w:t>
        </w:r>
        <w:r>
          <w:rPr>
            <w:rStyle w:val="Internet"/>
            <w:lang w:val="en-US" w:eastAsia="zh-CN"/>
          </w:rPr>
          <w:t>正在设定</w:t>
        </w:r>
        <w:r>
          <w:rPr>
            <w:rStyle w:val="Internet"/>
            <w:lang w:val="en-US" w:eastAsia="zh-CN"/>
          </w:rPr>
          <w:t>ttf-mscorefonts-installer"</w:t>
        </w:r>
        <w:r>
          <w:rPr>
            <w:rStyle w:val="Internet"/>
            <w:lang w:val="en-US" w:eastAsia="zh-CN"/>
          </w:rPr>
          <w:t xml:space="preserve">解决方法 </w:t>
        </w:r>
      </w:hyperlink>
    </w:p>
    <w:p>
      <w:pPr>
        <w:pStyle w:val="Style15"/>
        <w:spacing w:before="0" w:after="0"/>
        <w:rPr/>
      </w:pPr>
      <w:r>
        <w:rPr/>
        <w:t xml:space="preserve">标签： </w:t>
      </w:r>
      <w:hyperlink r:id="rId172">
        <w:r>
          <w:rPr>
            <w:rStyle w:val="Internet"/>
          </w:rPr>
          <w:t>linux</w:t>
        </w:r>
      </w:hyperlink>
      <w:r>
        <w:rPr/>
        <w:t xml:space="preserve"> </w:t>
      </w:r>
    </w:p>
    <w:p>
      <w:pPr>
        <w:pStyle w:val="Style15"/>
        <w:spacing w:before="0" w:after="0"/>
        <w:rPr/>
      </w:pPr>
      <w:r>
        <w:rPr/>
        <w:t>2015-03-13 23:20 220</w:t>
      </w:r>
      <w:r>
        <w:rPr/>
        <w:t xml:space="preserve">人阅读 </w:t>
      </w:r>
      <w:r>
        <w:fldChar w:fldCharType="begin"/>
      </w:r>
      <w:r>
        <w:instrText> HYPERLINK "http://blog.csdn.net/mjl007/article/details/44248429" \l "comments"</w:instrText>
      </w:r>
      <w:r>
        <w:fldChar w:fldCharType="separate"/>
      </w:r>
      <w:r>
        <w:rPr>
          <w:rStyle w:val="Internet"/>
        </w:rPr>
        <w:t>评论</w:t>
      </w:r>
      <w:r>
        <w:fldChar w:fldCharType="end"/>
      </w:r>
      <w:r>
        <w:rPr/>
        <w:t xml:space="preserve">(0) </w:t>
      </w:r>
      <w:hyperlink r:id="rId173">
        <w:r>
          <w:rPr>
            <w:rStyle w:val="Internet"/>
          </w:rPr>
          <w:t>收藏</w:t>
        </w:r>
      </w:hyperlink>
      <w:r>
        <w:rPr/>
        <w:t xml:space="preserve"> </w:t>
      </w:r>
      <w:r>
        <w:fldChar w:fldCharType="begin"/>
      </w:r>
      <w:r>
        <w:instrText> HYPERLINK "http://blog.csdn.net/mjl007/article/details/44248429" \l "report"</w:instrText>
      </w:r>
      <w:r>
        <w:fldChar w:fldCharType="separate"/>
      </w:r>
      <w:r>
        <w:rPr>
          <w:rStyle w:val="Internet"/>
        </w:rPr>
        <w:t>举报</w:t>
      </w:r>
      <w:r>
        <w:fldChar w:fldCharType="end"/>
      </w:r>
      <w:r>
        <w:rPr/>
        <w:t xml:space="preserve"> </w:t>
      </w:r>
    </w:p>
    <w:p>
      <w:pPr>
        <w:pStyle w:val="Style15"/>
        <w:spacing w:before="0" w:after="0"/>
        <w:rPr/>
      </w:pPr>
      <w:r>
        <w:rPr/>
        <w:drawing>
          <wp:inline distT="0" distB="0" distL="0" distR="0">
            <wp:extent cx="142875" cy="123825"/>
            <wp:effectExtent l="0" t="0" r="0" b="0"/>
            <wp:docPr id="137" name="图像7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像76" descr=""/>
                    <pic:cNvPicPr>
                      <a:picLocks noChangeAspect="1" noChangeArrowheads="1"/>
                    </pic:cNvPicPr>
                  </pic:nvPicPr>
                  <pic:blipFill>
                    <a:blip/>
                    <a:stretch>
                      <a:fillRect/>
                    </a:stretch>
                  </pic:blipFill>
                  <pic:spPr bwMode="auto">
                    <a:xfrm>
                      <a:off x="0" y="0"/>
                      <a:ext cx="142875" cy="123825"/>
                    </a:xfrm>
                    <a:prstGeom prst="rect">
                      <a:avLst/>
                    </a:prstGeom>
                  </pic:spPr>
                </pic:pic>
              </a:graphicData>
            </a:graphic>
          </wp:inline>
        </w:drawing>
      </w:r>
      <w:r>
        <w:rPr/>
        <w:t xml:space="preserve"> </w:t>
      </w:r>
      <w:r>
        <w:rPr/>
        <w:t xml:space="preserve">分类： </w:t>
      </w:r>
    </w:p>
    <w:p>
      <w:pPr>
        <w:pStyle w:val="Style15"/>
        <w:spacing w:before="0" w:after="0"/>
        <w:rPr/>
      </w:pPr>
      <w:r>
        <w:rPr/>
        <w:t>Android</w:t>
      </w:r>
      <w:r>
        <w:rPr/>
        <w:t>开发</w:t>
      </w:r>
      <w:r>
        <w:rPr>
          <w:rStyle w:val="11"/>
        </w:rPr>
        <w:t>（</w:t>
      </w:r>
      <w:r>
        <w:rPr>
          <w:rStyle w:val="11"/>
        </w:rPr>
        <w:t>29</w:t>
      </w:r>
      <w:r>
        <w:rPr>
          <w:rStyle w:val="11"/>
        </w:rPr>
        <w:t>）</w:t>
      </w:r>
      <w:r>
        <w:rPr/>
        <w:t xml:space="preserve"> </w:t>
      </w:r>
      <w:r>
        <w:rPr/>
        <w:drawing>
          <wp:inline distT="0" distB="0" distL="0" distR="0">
            <wp:extent cx="95250" cy="47625"/>
            <wp:effectExtent l="0" t="0" r="0" b="0"/>
            <wp:docPr id="138" name="图像7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像77" descr=""/>
                    <pic:cNvPicPr>
                      <a:picLocks noChangeAspect="1" noChangeArrowheads="1"/>
                    </pic:cNvPicPr>
                  </pic:nvPicPr>
                  <pic:blipFill>
                    <a:blip r:embed="rId174"/>
                    <a:stretch>
                      <a:fillRect/>
                    </a:stretch>
                  </pic:blipFill>
                  <pic:spPr bwMode="auto">
                    <a:xfrm>
                      <a:off x="0" y="0"/>
                      <a:ext cx="95250" cy="47625"/>
                    </a:xfrm>
                    <a:prstGeom prst="rect">
                      <a:avLst/>
                    </a:prstGeom>
                  </pic:spPr>
                </pic:pic>
              </a:graphicData>
            </a:graphic>
          </wp:inline>
        </w:drawing>
      </w:r>
      <w:r>
        <w:rPr/>
        <w:t xml:space="preserve"> </w:t>
      </w:r>
    </w:p>
    <w:p>
      <w:pPr>
        <w:pStyle w:val="Style15"/>
        <w:spacing w:lineRule="atLeast" w:line="315" w:before="75" w:after="75"/>
        <w:ind w:left="300" w:right="300" w:hanging="0"/>
        <w:rPr>
          <w:color w:val="444444"/>
          <w:highlight w:val="white"/>
          <w:bdr w:val="single" w:sz="2" w:space="0" w:color="808080"/>
        </w:rPr>
      </w:pPr>
      <w:r>
        <w:rPr>
          <w:rFonts w:ascii="Arial;Helvetica" w:hAnsi="Arial;Helvetica"/>
          <w:color w:val="444444"/>
          <w:sz w:val="20"/>
          <w:highlight w:val="white"/>
          <w:bdr w:val="single" w:sz="2" w:space="0" w:color="808080"/>
        </w:rPr>
        <w:t>Ubuntu</w:t>
      </w:r>
      <w:r>
        <w:rPr>
          <w:rFonts w:eastAsia="Arial;Helvetica"/>
          <w:color w:val="444444"/>
          <w:sz w:val="20"/>
          <w:highlight w:val="white"/>
          <w:bdr w:val="single" w:sz="2" w:space="0" w:color="808080"/>
        </w:rPr>
        <w:t>安装</w:t>
      </w:r>
      <w:r>
        <w:rPr>
          <w:rFonts w:ascii="Arial;Helvetica" w:hAnsi="Arial;Helvetica"/>
          <w:color w:val="444444"/>
          <w:sz w:val="20"/>
          <w:highlight w:val="white"/>
          <w:bdr w:val="single" w:sz="2" w:space="0" w:color="808080"/>
        </w:rPr>
        <w:t>wine</w:t>
      </w:r>
      <w:r>
        <w:rPr>
          <w:rFonts w:eastAsia="Arial;Helvetica"/>
          <w:color w:val="444444"/>
          <w:sz w:val="20"/>
          <w:highlight w:val="white"/>
          <w:bdr w:val="single" w:sz="2" w:space="0" w:color="808080"/>
        </w:rPr>
        <w:t>时停止在</w:t>
      </w:r>
      <w:r>
        <w:rPr>
          <w:rFonts w:ascii="Arial;Helvetica" w:hAnsi="Arial;Helvetica"/>
          <w:color w:val="444444"/>
          <w:sz w:val="20"/>
          <w:highlight w:val="white"/>
          <w:bdr w:val="single" w:sz="2" w:space="0" w:color="808080"/>
        </w:rPr>
        <w:t>"</w:t>
      </w:r>
      <w:r>
        <w:rPr>
          <w:rFonts w:eastAsia="Arial;Helvetica"/>
          <w:color w:val="444444"/>
          <w:sz w:val="20"/>
          <w:highlight w:val="white"/>
          <w:bdr w:val="single" w:sz="2" w:space="0" w:color="808080"/>
        </w:rPr>
        <w:t>正在设定</w:t>
      </w:r>
      <w:r>
        <w:rPr>
          <w:rFonts w:ascii="Arial;Helvetica" w:hAnsi="Arial;Helvetica"/>
          <w:color w:val="444444"/>
          <w:sz w:val="20"/>
          <w:highlight w:val="white"/>
          <w:bdr w:val="single" w:sz="2" w:space="0" w:color="808080"/>
        </w:rPr>
        <w:t>ttf-mscorefonts-installer"</w:t>
      </w:r>
      <w:r>
        <w:rPr>
          <w:rFonts w:eastAsia="Arial;Helvetica"/>
          <w:color w:val="444444"/>
          <w:sz w:val="20"/>
          <w:highlight w:val="white"/>
          <w:bdr w:val="single" w:sz="2" w:space="0" w:color="808080"/>
        </w:rPr>
        <w:t>解决方法 安装</w:t>
      </w:r>
      <w:r>
        <w:rPr>
          <w:rFonts w:ascii="Arial;Helvetica" w:hAnsi="Arial;Helvetica"/>
          <w:color w:val="444444"/>
          <w:sz w:val="20"/>
          <w:highlight w:val="white"/>
          <w:bdr w:val="single" w:sz="2" w:space="0" w:color="808080"/>
        </w:rPr>
        <w:t>wine</w:t>
      </w:r>
      <w:r>
        <w:rPr>
          <w:rFonts w:eastAsia="Arial;Helvetica"/>
          <w:color w:val="444444"/>
          <w:sz w:val="20"/>
          <w:highlight w:val="white"/>
          <w:bdr w:val="single" w:sz="2" w:space="0" w:color="808080"/>
        </w:rPr>
        <w:t>时，停在了一个地方“正在设定</w:t>
      </w:r>
      <w:r>
        <w:rPr>
          <w:rFonts w:ascii="Arial;Helvetica" w:hAnsi="Arial;Helvetica"/>
          <w:color w:val="444444"/>
          <w:sz w:val="20"/>
          <w:highlight w:val="white"/>
          <w:bdr w:val="single" w:sz="2" w:space="0" w:color="808080"/>
        </w:rPr>
        <w:t>ttf-mscorefonts-installer”,</w:t>
      </w:r>
      <w:r>
        <w:rPr>
          <w:rFonts w:eastAsia="Arial;Helvetica"/>
          <w:color w:val="444444"/>
          <w:sz w:val="20"/>
          <w:highlight w:val="white"/>
          <w:bdr w:val="single" w:sz="2" w:space="0" w:color="808080"/>
        </w:rPr>
        <w:t xml:space="preserve">怎么过去呢？ 解决方法： 原来要一直下拉下拉到底才可以 </w:t>
      </w:r>
      <w:r>
        <w:rPr>
          <w:rFonts w:ascii="Arial;Helvetica" w:hAnsi="Arial;Helvetica"/>
          <w:color w:val="444444"/>
          <w:sz w:val="20"/>
          <w:highlight w:val="white"/>
          <w:bdr w:val="single" w:sz="2" w:space="0" w:color="808080"/>
        </w:rPr>
        <w:t>...</w:t>
      </w:r>
    </w:p>
    <w:p>
      <w:pPr>
        <w:pStyle w:val="Style15"/>
        <w:spacing w:lineRule="atLeast" w:line="360" w:before="0" w:after="0"/>
        <w:ind w:left="0" w:right="0" w:hanging="0"/>
        <w:rPr>
          <w:color w:val="444444"/>
        </w:rPr>
      </w:pPr>
      <w:r>
        <w:rPr>
          <w:rFonts w:ascii="Arial;Helvetica" w:hAnsi="Arial;Helvetica"/>
          <w:color w:val="444444"/>
          <w:sz w:val="18"/>
        </w:rPr>
        <w:t>Ubuntu</w:t>
      </w:r>
      <w:r>
        <w:rPr>
          <w:rFonts w:eastAsia="Arial;Helvetica"/>
          <w:color w:val="444444"/>
          <w:sz w:val="18"/>
        </w:rPr>
        <w:t>安装</w:t>
      </w:r>
      <w:r>
        <w:rPr>
          <w:rFonts w:ascii="Arial;Helvetica" w:hAnsi="Arial;Helvetica"/>
          <w:color w:val="444444"/>
          <w:sz w:val="18"/>
        </w:rPr>
        <w:t>wine</w:t>
      </w:r>
      <w:r>
        <w:rPr>
          <w:rFonts w:eastAsia="Arial;Helvetica"/>
          <w:color w:val="444444"/>
          <w:sz w:val="18"/>
        </w:rPr>
        <w:t>时停止在</w:t>
      </w:r>
      <w:r>
        <w:rPr>
          <w:rFonts w:ascii="Arial;Helvetica" w:hAnsi="Arial;Helvetica"/>
          <w:color w:val="444444"/>
          <w:sz w:val="18"/>
        </w:rPr>
        <w:t>"</w:t>
      </w:r>
      <w:r>
        <w:rPr>
          <w:rFonts w:eastAsia="Arial;Helvetica"/>
          <w:color w:val="444444"/>
          <w:sz w:val="18"/>
        </w:rPr>
        <w:t>正在设定</w:t>
      </w:r>
      <w:r>
        <w:rPr>
          <w:rFonts w:ascii="Arial;Helvetica" w:hAnsi="Arial;Helvetica"/>
          <w:color w:val="444444"/>
          <w:sz w:val="18"/>
        </w:rPr>
        <w:t>ttf-mscorefonts-installer"</w:t>
      </w:r>
      <w:r>
        <w:rPr>
          <w:rFonts w:eastAsia="Arial;Helvetica"/>
          <w:color w:val="444444"/>
          <w:sz w:val="18"/>
        </w:rPr>
        <w:t>解决方法</w:t>
      </w:r>
    </w:p>
    <w:p>
      <w:pPr>
        <w:pStyle w:val="Style15"/>
        <w:spacing w:lineRule="atLeast" w:line="360" w:before="0" w:after="0"/>
        <w:ind w:left="0" w:right="0" w:hanging="0"/>
        <w:rPr>
          <w:color w:val="444444"/>
        </w:rPr>
      </w:pPr>
      <w:r>
        <w:rPr>
          <w:color w:val="444444"/>
        </w:rPr>
        <w:t> </w:t>
      </w:r>
    </w:p>
    <w:p>
      <w:pPr>
        <w:pStyle w:val="Style15"/>
        <w:spacing w:lineRule="atLeast" w:line="360" w:before="0" w:after="0"/>
        <w:ind w:left="0" w:right="0" w:hanging="0"/>
        <w:rPr>
          <w:color w:val="444444"/>
        </w:rPr>
      </w:pPr>
      <w:r>
        <w:rPr>
          <w:rFonts w:eastAsia="Arial;Helvetica"/>
          <w:color w:val="444444"/>
          <w:sz w:val="18"/>
        </w:rPr>
        <w:t>安装</w:t>
      </w:r>
      <w:r>
        <w:rPr>
          <w:rFonts w:ascii="Arial;Helvetica" w:hAnsi="Arial;Helvetica"/>
          <w:color w:val="444444"/>
          <w:sz w:val="18"/>
        </w:rPr>
        <w:t>wine</w:t>
      </w:r>
      <w:r>
        <w:rPr>
          <w:rFonts w:eastAsia="Arial;Helvetica"/>
          <w:color w:val="444444"/>
          <w:sz w:val="18"/>
        </w:rPr>
        <w:t>时，停在了一个地方“正在设定</w:t>
      </w:r>
      <w:r>
        <w:rPr>
          <w:rFonts w:ascii="Arial;Helvetica" w:hAnsi="Arial;Helvetica"/>
          <w:color w:val="444444"/>
          <w:sz w:val="18"/>
        </w:rPr>
        <w:t>ttf-mscorefonts-installer”,</w:t>
      </w:r>
      <w:r>
        <w:rPr>
          <w:rFonts w:eastAsia="Arial;Helvetica"/>
          <w:color w:val="444444"/>
          <w:sz w:val="18"/>
        </w:rPr>
        <w:t>怎么过去呢？</w:t>
      </w:r>
    </w:p>
    <w:p>
      <w:pPr>
        <w:pStyle w:val="Style15"/>
        <w:spacing w:lineRule="atLeast" w:line="360" w:before="0" w:after="0"/>
        <w:ind w:left="0" w:right="0" w:hanging="0"/>
        <w:rPr>
          <w:color w:val="444444"/>
        </w:rPr>
      </w:pPr>
      <w:r>
        <w:rPr>
          <w:color w:val="444444"/>
        </w:rPr>
        <w:t> </w:t>
      </w:r>
    </w:p>
    <w:p>
      <w:pPr>
        <w:pStyle w:val="Style15"/>
        <w:spacing w:lineRule="atLeast" w:line="360" w:before="0" w:after="0"/>
        <w:ind w:left="0" w:right="0" w:hanging="0"/>
        <w:rPr>
          <w:rFonts w:eastAsia="Arial;Helvetica"/>
          <w:color w:val="444444"/>
          <w:sz w:val="18"/>
        </w:rPr>
      </w:pPr>
      <w:r>
        <w:rPr>
          <w:rFonts w:eastAsia="Arial;Helvetica"/>
          <w:color w:val="444444"/>
          <w:sz w:val="18"/>
        </w:rPr>
        <w:t>解决方法：</w:t>
      </w:r>
    </w:p>
    <w:p>
      <w:pPr>
        <w:pStyle w:val="Style15"/>
        <w:spacing w:lineRule="atLeast" w:line="360" w:before="0" w:after="0"/>
        <w:ind w:left="0" w:right="0" w:hanging="0"/>
        <w:rPr>
          <w:color w:val="444444"/>
        </w:rPr>
      </w:pPr>
      <w:r>
        <w:rPr>
          <w:color w:val="444444"/>
        </w:rPr>
        <w:t> </w:t>
      </w:r>
    </w:p>
    <w:p>
      <w:pPr>
        <w:pStyle w:val="Style15"/>
        <w:spacing w:lineRule="atLeast" w:line="360" w:before="0" w:after="0"/>
        <w:ind w:left="0" w:right="0" w:hanging="0"/>
        <w:rPr>
          <w:rFonts w:eastAsia="Arial;Helvetica"/>
          <w:color w:val="444444"/>
          <w:sz w:val="18"/>
        </w:rPr>
      </w:pPr>
      <w:r>
        <w:rPr>
          <w:rFonts w:eastAsia="Arial;Helvetica"/>
          <w:color w:val="444444"/>
          <w:sz w:val="18"/>
        </w:rPr>
        <w:t>原来要一直下拉下拉到底才可以点确定。。。。</w:t>
      </w:r>
    </w:p>
    <w:p>
      <w:pPr>
        <w:pStyle w:val="Style15"/>
        <w:spacing w:lineRule="atLeast" w:line="360" w:before="0" w:after="0"/>
        <w:ind w:left="0" w:right="0" w:hanging="0"/>
        <w:rPr>
          <w:color w:val="444444"/>
        </w:rPr>
      </w:pPr>
      <w:r>
        <w:rPr>
          <w:color w:val="444444"/>
        </w:rPr>
        <w:t> </w:t>
      </w:r>
    </w:p>
    <w:p>
      <w:pPr>
        <w:pStyle w:val="Style15"/>
        <w:spacing w:lineRule="atLeast" w:line="360" w:before="0" w:after="0"/>
        <w:ind w:left="0" w:right="0" w:hanging="0"/>
        <w:rPr>
          <w:color w:val="444444"/>
        </w:rPr>
      </w:pPr>
      <w:r>
        <w:rPr>
          <w:rFonts w:eastAsia="Arial;Helvetica"/>
          <w:color w:val="444444"/>
          <w:sz w:val="18"/>
        </w:rPr>
        <w:t>确定无法点击？  </w:t>
      </w:r>
      <w:r>
        <w:rPr>
          <w:rFonts w:ascii="Arial;Helvetica" w:hAnsi="Arial;Helvetica"/>
          <w:color w:val="444444"/>
          <w:sz w:val="18"/>
        </w:rPr>
        <w:t>www.2cto.com  </w:t>
      </w:r>
    </w:p>
    <w:p>
      <w:pPr>
        <w:pStyle w:val="Style15"/>
        <w:spacing w:lineRule="atLeast" w:line="360" w:before="0" w:after="0"/>
        <w:ind w:left="0" w:right="0" w:hanging="0"/>
        <w:rPr>
          <w:color w:val="444444"/>
        </w:rPr>
      </w:pPr>
      <w:r>
        <w:rPr>
          <w:color w:val="444444"/>
        </w:rPr>
        <w:t> </w:t>
      </w:r>
    </w:p>
    <w:p>
      <w:pPr>
        <w:pStyle w:val="Style15"/>
        <w:spacing w:lineRule="atLeast" w:line="360" w:before="0" w:after="0"/>
        <w:ind w:left="0" w:right="0" w:hanging="0"/>
        <w:rPr>
          <w:color w:val="444444"/>
        </w:rPr>
      </w:pPr>
      <w:r>
        <w:rPr>
          <w:rFonts w:eastAsia="Arial;Helvetica"/>
          <w:color w:val="444444"/>
          <w:sz w:val="18"/>
        </w:rPr>
        <w:t>原来要用</w:t>
      </w:r>
      <w:r>
        <w:rPr>
          <w:rFonts w:ascii="Arial;Helvetica" w:hAnsi="Arial;Helvetica"/>
          <w:color w:val="444444"/>
          <w:sz w:val="18"/>
        </w:rPr>
        <w:t>tab</w:t>
      </w:r>
      <w:r>
        <w:rPr>
          <w:rFonts w:eastAsia="Arial;Helvetica"/>
          <w:color w:val="444444"/>
          <w:sz w:val="18"/>
        </w:rPr>
        <w:t>才能选中它。</w:t>
      </w:r>
    </w:p>
    <w:p>
      <w:pPr>
        <w:pStyle w:val="Style15"/>
        <w:spacing w:lineRule="atLeast" w:line="360" w:before="0" w:after="0"/>
        <w:ind w:left="0" w:right="0" w:hanging="0"/>
        <w:rPr>
          <w:color w:val="444444"/>
        </w:rPr>
      </w:pPr>
      <w:r>
        <w:rPr>
          <w:color w:val="444444"/>
        </w:rPr>
        <w:t> </w:t>
      </w:r>
    </w:p>
    <w:p>
      <w:pPr>
        <w:pStyle w:val="Style15"/>
        <w:spacing w:lineRule="atLeast" w:line="360" w:before="0" w:after="0"/>
        <w:ind w:left="0" w:right="0" w:hanging="0"/>
        <w:rPr>
          <w:color w:val="444444"/>
        </w:rPr>
      </w:pPr>
      <w:r>
        <w:rPr>
          <w:rFonts w:ascii="Arial;Helvetica" w:hAnsi="Arial;Helvetica"/>
          <w:color w:val="444444"/>
          <w:sz w:val="18"/>
        </w:rPr>
        <w:t>ok</w:t>
      </w:r>
      <w:r>
        <w:rPr>
          <w:rFonts w:eastAsia="Arial;Helvetica"/>
          <w:color w:val="444444"/>
          <w:sz w:val="18"/>
        </w:rPr>
        <w:t>，确定以后就可以继续了！</w:t>
      </w:r>
    </w:p>
    <w:p>
      <w:pPr>
        <w:pStyle w:val="3"/>
        <w:spacing w:before="240" w:after="120"/>
        <w:rPr>
          <w:lang w:val="en-US" w:eastAsia="zh-CN"/>
        </w:rPr>
      </w:pPr>
      <w:r>
        <w:rPr>
          <w:lang w:val="en-US" w:eastAsia="zh-CN"/>
        </w:rPr>
      </w:r>
    </w:p>
    <w:p>
      <w:pPr>
        <w:pStyle w:val="3"/>
        <w:spacing w:before="240" w:after="120"/>
        <w:rPr/>
      </w:pPr>
      <w:bookmarkStart w:id="6" w:name="-py-"/>
      <w:bookmarkEnd w:id="6"/>
      <w:r>
        <w:rPr>
          <w:lang w:val="en-US" w:eastAsia="zh-CN"/>
        </w:rPr>
        <w:t>直接运行</w:t>
      </w:r>
      <w:r>
        <w:rPr>
          <w:lang w:val="en-US" w:eastAsia="zh-CN"/>
        </w:rPr>
        <w:t>py</w:t>
      </w:r>
      <w:r>
        <w:rPr>
          <w:lang w:val="en-US" w:eastAsia="zh-CN"/>
        </w:rPr>
        <w:t>文件</w:t>
      </w:r>
    </w:p>
    <w:p>
      <w:pPr>
        <w:pStyle w:val="Style15"/>
        <w:rPr/>
      </w:pPr>
      <w:r>
        <w:rPr/>
        <w:t>有同学问，能不能像</w:t>
      </w:r>
      <w:r>
        <w:rPr/>
        <w:t>.exe</w:t>
      </w:r>
      <w:r>
        <w:rPr/>
        <w:t>文件那样直接运行</w:t>
      </w:r>
      <w:r>
        <w:rPr>
          <w:rStyle w:val="Style11"/>
        </w:rPr>
        <w:t>.py</w:t>
      </w:r>
      <w:r>
        <w:rPr/>
        <w:t>文件呢？在</w:t>
      </w:r>
      <w:r>
        <w:rPr/>
        <w:t>Windows</w:t>
      </w:r>
      <w:r>
        <w:rPr/>
        <w:t>上是不行的，但是，在</w:t>
      </w:r>
      <w:r>
        <w:rPr/>
        <w:t>Mac</w:t>
      </w:r>
      <w:r>
        <w:rPr/>
        <w:t>和</w:t>
      </w:r>
      <w:r>
        <w:rPr/>
        <w:t>Linux</w:t>
      </w:r>
      <w:r>
        <w:rPr/>
        <w:t>上是可以的，方法是在</w:t>
      </w:r>
      <w:r>
        <w:rPr>
          <w:rStyle w:val="Style11"/>
        </w:rPr>
        <w:t>.py</w:t>
      </w:r>
      <w:r>
        <w:rPr/>
        <w:t>文件的第一行加上一个特殊的注释：</w:t>
      </w:r>
    </w:p>
    <w:p>
      <w:pPr>
        <w:pStyle w:val="Style19"/>
        <w:rPr/>
      </w:pPr>
      <w:r>
        <w:rPr>
          <w:rStyle w:val="Style11"/>
        </w:rPr>
        <w:t>#!/usr/bin/env python3</w:t>
      </w:r>
    </w:p>
    <w:p>
      <w:pPr>
        <w:pStyle w:val="Style19"/>
        <w:rPr/>
      </w:pPr>
      <w:r>
        <w:rPr/>
      </w:r>
    </w:p>
    <w:p>
      <w:pPr>
        <w:pStyle w:val="Style19"/>
        <w:spacing w:before="0" w:after="283"/>
        <w:rPr/>
      </w:pPr>
      <w:r>
        <w:rPr>
          <w:rStyle w:val="Style11"/>
        </w:rPr>
        <w:t>print('hello, world')</w:t>
      </w:r>
    </w:p>
    <w:p>
      <w:pPr>
        <w:pStyle w:val="Style15"/>
        <w:rPr/>
      </w:pPr>
      <w:r>
        <w:rPr/>
        <w:t>然后，通过命令给</w:t>
      </w:r>
      <w:r>
        <w:rPr>
          <w:rStyle w:val="Style11"/>
        </w:rPr>
        <w:t>hello.py</w:t>
      </w:r>
      <w:r>
        <w:rPr/>
        <w:t>以执行权限：</w:t>
      </w:r>
    </w:p>
    <w:p>
      <w:pPr>
        <w:pStyle w:val="Style19"/>
        <w:spacing w:before="0" w:after="283"/>
        <w:rPr/>
      </w:pPr>
      <w:r>
        <w:rPr>
          <w:rStyle w:val="Style11"/>
        </w:rPr>
        <w:t>$ chmod a+x hello.py</w:t>
      </w:r>
    </w:p>
    <w:p>
      <w:pPr>
        <w:pStyle w:val="Normal"/>
        <w:rPr/>
      </w:pPr>
      <w:r>
        <w:rPr>
          <w:lang w:val="en-US" w:eastAsia="zh-CN"/>
        </w:rPr>
        <w:t>后来才明白，那一行注释相当于把</w:t>
      </w:r>
      <w:r>
        <w:rPr>
          <w:lang w:val="en-US" w:eastAsia="zh-CN"/>
        </w:rPr>
        <w:t>python3</w:t>
      </w:r>
      <w:r>
        <w:rPr>
          <w:lang w:val="en-US" w:eastAsia="zh-CN"/>
        </w:rPr>
        <w:t>给加到环境变量里面去了？</w:t>
      </w:r>
    </w:p>
    <w:p>
      <w:pPr>
        <w:pStyle w:val="Normal"/>
        <w:rPr>
          <w:lang w:val="en-US" w:eastAsia="zh-CN"/>
        </w:rPr>
      </w:pPr>
      <w:r>
        <w:rPr>
          <w:lang w:val="en-US" w:eastAsia="zh-CN"/>
        </w:rPr>
      </w:r>
    </w:p>
    <w:p>
      <w:pPr>
        <w:pStyle w:val="Normal"/>
        <w:rPr/>
      </w:pPr>
      <w:r>
        <w:rPr>
          <w:lang w:val="en-US" w:eastAsia="zh-CN"/>
        </w:rPr>
        <w:t>ubuntu</w:t>
      </w:r>
      <w:r>
        <w:rPr>
          <w:lang w:val="en-US" w:eastAsia="zh-CN"/>
        </w:rPr>
        <w:t>能改正常上网了，希望能尝试一下人工只能的教程，一定要坚持下来</w:t>
      </w:r>
    </w:p>
    <w:p>
      <w:pPr>
        <w:pStyle w:val="Normal"/>
        <w:rPr/>
      </w:pPr>
      <w:r>
        <w:rPr>
          <w:lang w:val="en-US" w:eastAsia="zh-CN"/>
        </w:rPr>
        <w:t>ubuntu</w:t>
      </w:r>
      <w:r>
        <w:rPr>
          <w:lang w:val="en-US" w:eastAsia="zh-CN"/>
        </w:rPr>
        <w:t>种安装</w:t>
      </w:r>
      <w:r>
        <w:rPr>
          <w:lang w:val="en-US" w:eastAsia="zh-CN"/>
        </w:rPr>
        <w:t>sublimetext</w:t>
      </w:r>
      <w:r>
        <w:rPr>
          <w:lang w:val="en-US" w:eastAsia="zh-CN"/>
        </w:rPr>
        <w:t>的方法，网友给的，很好用：链接如下：</w:t>
      </w:r>
    </w:p>
    <w:p>
      <w:pPr>
        <w:pStyle w:val="Normal"/>
        <w:rPr/>
      </w:pPr>
      <w:r>
        <w:rPr>
          <w:lang w:val="en-US" w:eastAsia="zh-CN"/>
        </w:rPr>
        <w:t>http://jingyan.baidu.com/album/fa4125acb8569b28ac7092ea.html?picindex=6</w:t>
      </w:r>
    </w:p>
    <w:p>
      <w:pPr>
        <w:pStyle w:val="Normal"/>
        <w:rPr/>
      </w:pPr>
      <w:r>
        <w:rPr>
          <w:lang w:val="en-US" w:eastAsia="zh-CN"/>
        </w:rPr>
        <w:t>感谢万能的网友，，牛逼</w:t>
      </w:r>
    </w:p>
    <w:p>
      <w:pPr>
        <w:pStyle w:val="Normal"/>
        <w:rPr/>
      </w:pPr>
      <w:r>
        <w:rPr>
          <w:lang w:val="en-US" w:eastAsia="zh-CN"/>
        </w:rPr>
        <w:t>其实</w:t>
      </w:r>
      <w:r>
        <w:rPr>
          <w:lang w:val="en-US" w:eastAsia="zh-CN"/>
        </w:rPr>
        <w:t>ubuntu</w:t>
      </w:r>
      <w:r>
        <w:rPr>
          <w:lang w:val="en-US" w:eastAsia="zh-CN"/>
        </w:rPr>
        <w:t>的系统集成还是非常不错的，基本的驱动都安好了，我今天为啥无线网卡连不上呢，试了</w:t>
      </w:r>
      <w:r>
        <w:rPr>
          <w:lang w:val="en-US" w:eastAsia="zh-CN"/>
        </w:rPr>
        <w:t>n</w:t>
      </w:r>
      <w:r>
        <w:rPr>
          <w:lang w:val="en-US" w:eastAsia="zh-CN"/>
        </w:rPr>
        <w:t>多方法，发现无线网卡根本就没有识别，网卡上的灯都没有闪，说明不再工作状态，于是回来上网差，顺便写笔记，写笔记写道鼠标，键盘是要放在</w:t>
      </w:r>
      <w:r>
        <w:rPr>
          <w:lang w:val="en-US" w:eastAsia="zh-CN"/>
        </w:rPr>
        <w:t>3.0</w:t>
      </w:r>
      <w:r>
        <w:rPr>
          <w:lang w:val="en-US" w:eastAsia="zh-CN"/>
        </w:rPr>
        <w:t>的接口才能起作用，忽然想到网卡会不会也是要在</w:t>
      </w:r>
      <w:r>
        <w:rPr>
          <w:lang w:val="en-US" w:eastAsia="zh-CN"/>
        </w:rPr>
        <w:t>3.0</w:t>
      </w:r>
      <w:r>
        <w:rPr>
          <w:lang w:val="en-US" w:eastAsia="zh-CN"/>
        </w:rPr>
        <w:t>的接口才能起作用，于是吧网卡给放到</w:t>
      </w:r>
      <w:r>
        <w:rPr>
          <w:lang w:val="en-US" w:eastAsia="zh-CN"/>
        </w:rPr>
        <w:t>3.0</w:t>
      </w:r>
      <w:r>
        <w:rPr>
          <w:lang w:val="en-US" w:eastAsia="zh-CN"/>
        </w:rPr>
        <w:t>的接口上去，灯立马就闪了，开机一看，已经能改识别到无线网络了，牛逼啊，这个</w:t>
      </w:r>
      <w:r>
        <w:rPr>
          <w:lang w:val="en-US" w:eastAsia="zh-CN"/>
        </w:rPr>
        <w:t>3.0</w:t>
      </w:r>
      <w:r>
        <w:rPr>
          <w:lang w:val="en-US" w:eastAsia="zh-CN"/>
        </w:rPr>
        <w:t>的接口在</w:t>
      </w:r>
      <w:r>
        <w:rPr>
          <w:lang w:val="en-US" w:eastAsia="zh-CN"/>
        </w:rPr>
        <w:t>ubuntu</w:t>
      </w:r>
      <w:r>
        <w:rPr>
          <w:lang w:val="en-US" w:eastAsia="zh-CN"/>
        </w:rPr>
        <w:t>下真是。。。</w:t>
      </w:r>
    </w:p>
    <w:p>
      <w:pPr>
        <w:pStyle w:val="Normal"/>
        <w:rPr/>
      </w:pPr>
      <w:r>
        <w:rPr>
          <w:lang w:val="en-US" w:eastAsia="zh-CN"/>
        </w:rPr>
        <w:t>但是，现在问题又来了，我的</w:t>
      </w:r>
      <w:r>
        <w:rPr>
          <w:lang w:val="en-US" w:eastAsia="zh-CN"/>
        </w:rPr>
        <w:t>3.0</w:t>
      </w:r>
      <w:r>
        <w:rPr>
          <w:lang w:val="en-US" w:eastAsia="zh-CN"/>
        </w:rPr>
        <w:t>接口只有</w:t>
      </w:r>
      <w:r>
        <w:rPr>
          <w:lang w:val="en-US" w:eastAsia="zh-CN"/>
        </w:rPr>
        <w:t>2</w:t>
      </w:r>
      <w:r>
        <w:rPr>
          <w:lang w:val="en-US" w:eastAsia="zh-CN"/>
        </w:rPr>
        <w:t>个，咋办，，，，但是鼠标，键盘，无线网卡都需要</w:t>
      </w:r>
      <w:r>
        <w:rPr>
          <w:lang w:val="en-US" w:eastAsia="zh-CN"/>
        </w:rPr>
        <w:t>3.0,</w:t>
      </w:r>
      <w:r>
        <w:rPr>
          <w:lang w:val="en-US" w:eastAsia="zh-CN"/>
        </w:rPr>
        <w:t>还是去找度娘，还真有人碰到了和我一样的问题，他说了一种答案，去设置</w:t>
      </w:r>
      <w:r>
        <w:rPr>
          <w:lang w:val="en-US" w:eastAsia="zh-CN"/>
        </w:rPr>
        <w:t>BIOS</w:t>
      </w:r>
      <w:r>
        <w:rPr>
          <w:lang w:val="en-US" w:eastAsia="zh-CN"/>
        </w:rPr>
        <w:t>，没想到居然真的管用，方法如下：我才去的是第一种，启动</w:t>
      </w:r>
      <w:r>
        <w:rPr>
          <w:lang w:val="en-US" w:eastAsia="zh-CN"/>
        </w:rPr>
        <w:t>IOMMU</w:t>
      </w:r>
      <w:r>
        <w:rPr>
          <w:lang w:val="en-US" w:eastAsia="zh-CN"/>
        </w:rPr>
        <w:t>，我的</w:t>
      </w:r>
      <w:r>
        <w:rPr>
          <w:lang w:val="en-US" w:eastAsia="zh-CN"/>
        </w:rPr>
        <w:t>bios</w:t>
      </w:r>
      <w:r>
        <w:rPr>
          <w:lang w:val="en-US" w:eastAsia="zh-CN"/>
        </w:rPr>
        <w:t>里面有着一个选项，，重启后，神奇的事情发生了，我的</w:t>
      </w:r>
      <w:r>
        <w:rPr>
          <w:lang w:val="en-US" w:eastAsia="zh-CN"/>
        </w:rPr>
        <w:t>USB3.0</w:t>
      </w:r>
      <w:r>
        <w:rPr>
          <w:lang w:val="en-US" w:eastAsia="zh-CN"/>
        </w:rPr>
        <w:t>的接口全部不能用了，但是</w:t>
      </w:r>
      <w:r>
        <w:rPr>
          <w:lang w:val="en-US" w:eastAsia="zh-CN"/>
        </w:rPr>
        <w:t>2.0</w:t>
      </w:r>
      <w:r>
        <w:rPr>
          <w:lang w:val="en-US" w:eastAsia="zh-CN"/>
        </w:rPr>
        <w:t>接口都能用了，这样总体来说还是好的，至少全部配件工作正常了</w:t>
      </w:r>
    </w:p>
    <w:p>
      <w:pPr>
        <w:pStyle w:val="Normal"/>
        <w:rPr/>
      </w:pPr>
      <w:r>
        <w:rPr>
          <w:lang w:val="en-US" w:eastAsia="zh-CN"/>
        </w:rPr>
        <w:t>USB2.0</w:t>
      </w:r>
      <w:r>
        <w:rPr>
          <w:lang w:val="en-US" w:eastAsia="zh-CN"/>
        </w:rPr>
        <w:t>插上</w:t>
      </w:r>
      <w:r>
        <w:rPr>
          <w:lang w:val="en-US" w:eastAsia="zh-CN"/>
        </w:rPr>
        <w:t>U</w:t>
      </w:r>
      <w:r>
        <w:rPr>
          <w:lang w:val="en-US" w:eastAsia="zh-CN"/>
        </w:rPr>
        <w:t>盘也有反映了，牛逼了。吼吼</w:t>
      </w:r>
    </w:p>
    <w:p>
      <w:pPr>
        <w:pStyle w:val="Normal"/>
        <w:rPr>
          <w:lang w:val="en-US" w:eastAsia="zh-CN"/>
        </w:rPr>
      </w:pPr>
      <w:r>
        <w:rPr>
          <w:lang w:val="en-US" w:eastAsia="zh-CN"/>
        </w:rPr>
      </w:r>
    </w:p>
    <w:p>
      <w:pPr>
        <w:pStyle w:val="Normal"/>
        <w:rPr/>
      </w:pPr>
      <w:r>
        <w:rPr>
          <w:lang w:val="en-US" w:eastAsia="zh-CN"/>
        </w:rPr>
        <w:t xml:space="preserve">BIOS </w:t>
      </w:r>
      <w:r>
        <w:rPr>
          <w:lang w:val="en-US" w:eastAsia="zh-CN"/>
        </w:rPr>
        <w:t xml:space="preserve">中寻找选项 </w:t>
      </w:r>
      <w:r>
        <w:rPr>
          <w:lang w:val="en-US" w:eastAsia="zh-CN"/>
        </w:rPr>
        <w:t>IOMMU</w:t>
      </w:r>
      <w:r>
        <w:rPr>
          <w:lang w:val="en-US" w:eastAsia="zh-CN"/>
        </w:rPr>
        <w:t>。若有，启用</w:t>
      </w:r>
      <w:r>
        <w:rPr>
          <w:lang w:val="en-US" w:eastAsia="zh-CN"/>
        </w:rPr>
        <w:br/>
      </w:r>
      <w:r>
        <w:rPr>
          <w:lang w:val="en-US" w:eastAsia="zh-CN"/>
        </w:rPr>
        <w:t xml:space="preserve">或在 </w:t>
      </w:r>
      <w:r>
        <w:rPr>
          <w:lang w:val="en-US" w:eastAsia="zh-CN"/>
        </w:rPr>
        <w:t xml:space="preserve">BIOS </w:t>
      </w:r>
      <w:r>
        <w:rPr>
          <w:lang w:val="en-US" w:eastAsia="zh-CN"/>
        </w:rPr>
        <w:t xml:space="preserve">中禁用 </w:t>
      </w:r>
      <w:r>
        <w:rPr>
          <w:lang w:val="en-US" w:eastAsia="zh-CN"/>
        </w:rPr>
        <w:t>IOMMU</w:t>
      </w:r>
      <w:r>
        <w:rPr>
          <w:lang w:val="en-US" w:eastAsia="zh-CN"/>
        </w:rPr>
        <w:t xml:space="preserve">，再添加内核参数 </w:t>
      </w:r>
      <w:r>
        <w:rPr>
          <w:lang w:val="en-US" w:eastAsia="zh-CN"/>
        </w:rPr>
        <w:t>iommu=soft</w:t>
        <w:br/>
        <w:br/>
        <w:t>===============</w:t>
        <w:br/>
      </w:r>
      <w:r>
        <w:rPr>
          <w:lang w:val="en-US" w:eastAsia="zh-CN"/>
        </w:rPr>
        <w:t>添加内核参数方法</w:t>
      </w:r>
      <w:r>
        <w:rPr>
          <w:lang w:val="en-US" w:eastAsia="zh-CN"/>
        </w:rPr>
        <w:br/>
        <w:t>===============</w:t>
        <w:br/>
      </w:r>
      <w:r>
        <w:rPr>
          <w:lang w:val="en-US" w:eastAsia="zh-CN"/>
        </w:rPr>
        <w:t xml:space="preserve">编辑 </w:t>
      </w:r>
      <w:r>
        <w:rPr>
          <w:lang w:val="en-US" w:eastAsia="zh-CN"/>
        </w:rPr>
        <w:t xml:space="preserve">/etc/default/grub </w:t>
      </w:r>
      <w:r>
        <w:rPr>
          <w:lang w:val="en-US" w:eastAsia="zh-CN"/>
        </w:rPr>
        <w:t xml:space="preserve">在 </w:t>
      </w:r>
      <w:r>
        <w:rPr>
          <w:lang w:val="en-US" w:eastAsia="zh-CN"/>
        </w:rPr>
        <w:t xml:space="preserve">GRUB_CMDLINE_LINUX_DEFAULT </w:t>
      </w:r>
      <w:r>
        <w:rPr>
          <w:lang w:val="en-US" w:eastAsia="zh-CN"/>
        </w:rPr>
        <w:t>中添加参数</w:t>
      </w:r>
      <w:r>
        <w:rPr>
          <w:lang w:val="en-US" w:eastAsia="zh-CN"/>
        </w:rPr>
        <w:br/>
      </w:r>
      <w:r>
        <w:rPr>
          <w:lang w:val="en-US" w:eastAsia="zh-CN"/>
        </w:rPr>
        <w:t xml:space="preserve">例如 </w:t>
      </w:r>
      <w:r>
        <w:rPr>
          <w:lang w:val="en-US" w:eastAsia="zh-CN"/>
        </w:rPr>
        <w:t>GRUB_CMDLINE_LINUX_DEFAULT="ro quiet splash vt.handoff=7 iommu=soft"</w:t>
        <w:br/>
      </w:r>
      <w:r>
        <w:rPr>
          <w:lang w:val="en-US" w:eastAsia="zh-CN"/>
        </w:rPr>
        <w:t xml:space="preserve">保存后执行 </w:t>
      </w:r>
      <w:r>
        <w:rPr>
          <w:lang w:val="en-US" w:eastAsia="zh-CN"/>
        </w:rPr>
        <w:t>sudo update-grub</w:t>
      </w:r>
    </w:p>
    <w:p>
      <w:pPr>
        <w:pStyle w:val="Normal"/>
        <w:rPr>
          <w:lang w:val="en-US" w:eastAsia="zh-CN"/>
        </w:rPr>
      </w:pPr>
      <w:r>
        <w:rPr>
          <w:lang w:val="en-US" w:eastAsia="zh-CN"/>
        </w:rPr>
        <w:t>2016.7.26</w:t>
      </w:r>
    </w:p>
    <w:p>
      <w:pPr>
        <w:pStyle w:val="Normal"/>
        <w:rPr>
          <w:lang w:val="en-US" w:eastAsia="zh-CN"/>
        </w:rPr>
      </w:pPr>
      <w:r>
        <w:rPr>
          <w:lang w:val="en-US" w:eastAsia="zh-CN"/>
        </w:rPr>
        <w:t>今天下午折腾了一天的</w:t>
      </w:r>
      <w:r>
        <w:rPr>
          <w:lang w:val="en-US" w:eastAsia="zh-CN"/>
        </w:rPr>
        <w:t>linux</w:t>
      </w:r>
      <w:r>
        <w:rPr>
          <w:lang w:val="en-US" w:eastAsia="zh-CN"/>
        </w:rPr>
        <w:t>，本来终于鼓足勇气在真机上安装</w:t>
      </w:r>
      <w:r>
        <w:rPr>
          <w:lang w:val="en-US" w:eastAsia="zh-CN"/>
        </w:rPr>
        <w:t>ubuntu</w:t>
      </w:r>
      <w:r>
        <w:rPr>
          <w:lang w:val="en-US" w:eastAsia="zh-CN"/>
        </w:rPr>
        <w:t>，但是</w:t>
      </w:r>
      <w:r>
        <w:rPr>
          <w:lang w:val="en-US" w:eastAsia="zh-CN"/>
        </w:rPr>
        <w:t>ubuntu16</w:t>
      </w:r>
      <w:r>
        <w:rPr>
          <w:lang w:val="en-US" w:eastAsia="zh-CN"/>
        </w:rPr>
        <w:t>不知道咋的，安装就是出问题，首先是鼠标键盘安装没有反应，然后就是好不容易用键盘安装上了之后，开机之后就是各种的死机，，鼠标键盘一按就死掉，试了好几个版本的</w:t>
      </w:r>
      <w:r>
        <w:rPr>
          <w:lang w:val="en-US" w:eastAsia="zh-CN"/>
        </w:rPr>
        <w:t>ubuntu</w:t>
      </w:r>
      <w:r>
        <w:rPr>
          <w:lang w:val="en-US" w:eastAsia="zh-CN"/>
        </w:rPr>
        <w:t>都不行，包括</w:t>
      </w:r>
      <w:r>
        <w:rPr>
          <w:lang w:val="en-US" w:eastAsia="zh-CN"/>
        </w:rPr>
        <w:t>14</w:t>
      </w:r>
      <w:r>
        <w:rPr>
          <w:lang w:val="en-US" w:eastAsia="zh-CN"/>
        </w:rPr>
        <w:t>，然后试着装了一下国产的</w:t>
      </w:r>
      <w:r>
        <w:rPr>
          <w:lang w:val="en-US" w:eastAsia="zh-CN"/>
        </w:rPr>
        <w:t>deeplinux</w:t>
      </w:r>
      <w:r>
        <w:rPr>
          <w:lang w:val="en-US" w:eastAsia="zh-CN"/>
        </w:rPr>
        <w:t>，但是首先在制作</w:t>
      </w:r>
      <w:r>
        <w:rPr>
          <w:lang w:val="en-US" w:eastAsia="zh-CN"/>
        </w:rPr>
        <w:t>U</w:t>
      </w:r>
      <w:r>
        <w:rPr>
          <w:lang w:val="en-US" w:eastAsia="zh-CN"/>
        </w:rPr>
        <w:t>盘启动盘的时候就出了，按照</w:t>
      </w:r>
      <w:r>
        <w:rPr>
          <w:lang w:val="en-US" w:eastAsia="zh-CN"/>
        </w:rPr>
        <w:t>ubuntu</w:t>
      </w:r>
      <w:r>
        <w:rPr>
          <w:lang w:val="en-US" w:eastAsia="zh-CN"/>
        </w:rPr>
        <w:t>的搞法，用</w:t>
      </w:r>
      <w:r>
        <w:rPr>
          <w:lang w:val="en-US" w:eastAsia="zh-CN"/>
        </w:rPr>
        <w:t>ultraiso</w:t>
      </w:r>
      <w:r>
        <w:rPr>
          <w:lang w:val="en-US" w:eastAsia="zh-CN"/>
        </w:rPr>
        <w:t>制作，确实可以正常启动，但是一直卡在</w:t>
      </w:r>
      <w:r>
        <w:rPr>
          <w:lang w:val="en-US" w:eastAsia="zh-CN"/>
        </w:rPr>
        <w:t>logo</w:t>
      </w:r>
      <w:r>
        <w:rPr>
          <w:lang w:val="en-US" w:eastAsia="zh-CN"/>
        </w:rPr>
        <w:t>画面，无法进入正常的安装画面，上网搜索，发现了一种</w:t>
      </w:r>
      <w:r>
        <w:rPr>
          <w:lang w:val="en-US" w:eastAsia="zh-CN"/>
        </w:rPr>
        <w:t>deep</w:t>
      </w:r>
      <w:r>
        <w:rPr>
          <w:lang w:val="en-US" w:eastAsia="zh-CN"/>
        </w:rPr>
        <w:t>官方的</w:t>
      </w:r>
      <w:r>
        <w:rPr>
          <w:lang w:val="en-US" w:eastAsia="zh-CN"/>
        </w:rPr>
        <w:t>U</w:t>
      </w:r>
      <w:r>
        <w:rPr>
          <w:lang w:val="en-US" w:eastAsia="zh-CN"/>
        </w:rPr>
        <w:t>盘制作工具，然后下下来使用，用这个工具制作</w:t>
      </w:r>
      <w:r>
        <w:rPr>
          <w:lang w:val="en-US" w:eastAsia="zh-CN"/>
        </w:rPr>
        <w:t>U</w:t>
      </w:r>
      <w:r>
        <w:rPr>
          <w:lang w:val="en-US" w:eastAsia="zh-CN"/>
        </w:rPr>
        <w:t>盘启动，这次的启动果然</w:t>
      </w:r>
      <w:r>
        <w:rPr>
          <w:lang w:val="en-US" w:eastAsia="zh-CN"/>
        </w:rPr>
        <w:t>ok</w:t>
      </w:r>
      <w:r>
        <w:rPr>
          <w:lang w:val="en-US" w:eastAsia="zh-CN"/>
        </w:rPr>
        <w:t>了，可以进入安装界面了，但是还是鼠标键盘失灵，</w:t>
      </w:r>
      <w:r>
        <w:rPr>
          <w:lang w:val="en-US" w:eastAsia="zh-CN"/>
        </w:rPr>
        <w:t>fuck</w:t>
      </w:r>
      <w:r>
        <w:rPr>
          <w:lang w:val="en-US" w:eastAsia="zh-CN"/>
        </w:rPr>
        <w:t>，还是上网搜索，快要放弃的时候，看见有人讨论，说自己也碰见这种情况，网友支招鼠标键盘，不要插</w:t>
      </w:r>
      <w:r>
        <w:rPr>
          <w:lang w:val="en-US" w:eastAsia="zh-CN"/>
        </w:rPr>
        <w:t>3.0</w:t>
      </w:r>
      <w:r>
        <w:rPr>
          <w:lang w:val="en-US" w:eastAsia="zh-CN"/>
        </w:rPr>
        <w:t>的接口，只能插</w:t>
      </w:r>
      <w:r>
        <w:rPr>
          <w:lang w:val="en-US" w:eastAsia="zh-CN"/>
        </w:rPr>
        <w:t>2.0</w:t>
      </w:r>
      <w:r>
        <w:rPr>
          <w:lang w:val="en-US" w:eastAsia="zh-CN"/>
        </w:rPr>
        <w:t>的接口，说</w:t>
      </w:r>
      <w:r>
        <w:rPr>
          <w:lang w:val="en-US" w:eastAsia="zh-CN"/>
        </w:rPr>
        <w:t>linux</w:t>
      </w:r>
      <w:r>
        <w:rPr>
          <w:lang w:val="en-US" w:eastAsia="zh-CN"/>
        </w:rPr>
        <w:t>的</w:t>
      </w:r>
      <w:r>
        <w:rPr>
          <w:lang w:val="en-US" w:eastAsia="zh-CN"/>
        </w:rPr>
        <w:t>kenel</w:t>
      </w:r>
      <w:r>
        <w:rPr>
          <w:lang w:val="en-US" w:eastAsia="zh-CN"/>
        </w:rPr>
        <w:t>不支持，但是他确实支持</w:t>
      </w:r>
      <w:r>
        <w:rPr>
          <w:lang w:val="en-US" w:eastAsia="zh-CN"/>
        </w:rPr>
        <w:t>3.0,2.0</w:t>
      </w:r>
      <w:r>
        <w:rPr>
          <w:lang w:val="en-US" w:eastAsia="zh-CN"/>
        </w:rPr>
        <w:t>不支持，于是我也试试，把鼠标键盘的</w:t>
      </w:r>
      <w:r>
        <w:rPr>
          <w:lang w:val="en-US" w:eastAsia="zh-CN"/>
        </w:rPr>
        <w:t>USB</w:t>
      </w:r>
      <w:r>
        <w:rPr>
          <w:lang w:val="en-US" w:eastAsia="zh-CN"/>
        </w:rPr>
        <w:t>全部换成</w:t>
      </w:r>
      <w:r>
        <w:rPr>
          <w:lang w:val="en-US" w:eastAsia="zh-CN"/>
        </w:rPr>
        <w:t>3.0</w:t>
      </w:r>
      <w:r>
        <w:rPr>
          <w:lang w:val="en-US" w:eastAsia="zh-CN"/>
        </w:rPr>
        <w:t>的没想到居然能够正常识别了啊，日了够了</w:t>
      </w:r>
      <w:r>
        <w:rPr>
          <w:lang w:val="en-US" w:eastAsia="zh-CN"/>
        </w:rPr>
        <w:t>deep</w:t>
      </w:r>
      <w:r>
        <w:rPr>
          <w:lang w:val="en-US" w:eastAsia="zh-CN"/>
        </w:rPr>
        <w:t>界面华丽，没得说，而且继承了很多好用的软件，基本上可以完全替代</w:t>
      </w:r>
      <w:r>
        <w:rPr>
          <w:lang w:val="en-US" w:eastAsia="zh-CN"/>
        </w:rPr>
        <w:t>windows</w:t>
      </w:r>
      <w:r>
        <w:rPr>
          <w:lang w:val="en-US" w:eastAsia="zh-CN"/>
        </w:rPr>
        <w:t>，但是界面不是很熟悉，而且我是为了学习，还是换回</w:t>
      </w:r>
      <w:r>
        <w:rPr>
          <w:lang w:val="en-US" w:eastAsia="zh-CN"/>
        </w:rPr>
        <w:t>ubuntu</w:t>
      </w:r>
      <w:r>
        <w:rPr>
          <w:lang w:val="en-US" w:eastAsia="zh-CN"/>
        </w:rPr>
        <w:t>，因为</w:t>
      </w:r>
      <w:r>
        <w:rPr>
          <w:lang w:val="en-US" w:eastAsia="zh-CN"/>
        </w:rPr>
        <w:t>ubuntu</w:t>
      </w:r>
      <w:r>
        <w:rPr>
          <w:lang w:val="en-US" w:eastAsia="zh-CN"/>
        </w:rPr>
        <w:t>如果遇到了问题，也好搜索答案来解决，这次</w:t>
      </w:r>
      <w:r>
        <w:rPr>
          <w:lang w:val="en-US" w:eastAsia="zh-CN"/>
        </w:rPr>
        <w:t>ubuntu</w:t>
      </w:r>
      <w:r>
        <w:rPr>
          <w:lang w:val="en-US" w:eastAsia="zh-CN"/>
        </w:rPr>
        <w:t>正常安装了，但是开机后还是有些小问题，居然无法找到</w:t>
      </w:r>
      <w:r>
        <w:rPr>
          <w:lang w:val="en-US" w:eastAsia="zh-CN"/>
        </w:rPr>
        <w:t>win7</w:t>
      </w:r>
      <w:r>
        <w:rPr>
          <w:lang w:val="en-US" w:eastAsia="zh-CN"/>
        </w:rPr>
        <w:t>的的引导页面了，网上了找了好久的方法，这条命令是管用的：</w:t>
      </w:r>
      <w:r>
        <w:rPr>
          <w:rFonts w:eastAsia="楷体" w:cs="楷体" w:ascii="楷体" w:hAnsi="楷体"/>
          <w:b w:val="false"/>
          <w:i w:val="false"/>
          <w:caps w:val="false"/>
          <w:smallCaps w:val="false"/>
          <w:color w:val="FF0000"/>
          <w:spacing w:val="0"/>
          <w:sz w:val="31"/>
          <w:szCs w:val="31"/>
        </w:rPr>
        <w:t>sudo update-grub2</w:t>
      </w:r>
      <w:r>
        <w:rPr>
          <w:rFonts w:ascii="楷体" w:hAnsi="楷体" w:cs="楷体" w:eastAsia="楷体"/>
          <w:b w:val="false"/>
          <w:i w:val="false"/>
          <w:caps w:val="false"/>
          <w:smallCaps w:val="false"/>
          <w:color w:val="FF0000"/>
          <w:spacing w:val="0"/>
          <w:sz w:val="31"/>
          <w:szCs w:val="31"/>
          <w:lang w:eastAsia="zh-CN"/>
        </w:rPr>
        <w:t>，万能的网友，但是还是有点儿小问题，有的地方还是会报错，在想，要不要重新装一下</w:t>
      </w:r>
      <w:r>
        <w:rPr>
          <w:rFonts w:eastAsia="楷体" w:cs="楷体" w:ascii="楷体" w:hAnsi="楷体"/>
          <w:b w:val="false"/>
          <w:i w:val="false"/>
          <w:caps w:val="false"/>
          <w:smallCaps w:val="false"/>
          <w:color w:val="FF0000"/>
          <w:spacing w:val="0"/>
          <w:sz w:val="31"/>
          <w:szCs w:val="31"/>
          <w:lang w:val="en-US" w:eastAsia="zh-CN"/>
        </w:rPr>
        <w:t>ubuntu</w:t>
      </w:r>
      <w:r>
        <w:rPr>
          <w:rFonts w:ascii="楷体" w:hAnsi="楷体" w:cs="楷体" w:eastAsia="楷体"/>
          <w:b w:val="false"/>
          <w:i w:val="false"/>
          <w:caps w:val="false"/>
          <w:smallCaps w:val="false"/>
          <w:color w:val="FF0000"/>
          <w:spacing w:val="0"/>
          <w:sz w:val="31"/>
          <w:szCs w:val="31"/>
          <w:lang w:val="en-US" w:eastAsia="zh-CN"/>
        </w:rPr>
        <w:t>，而且，现在最大的问题，</w:t>
      </w:r>
      <w:r>
        <w:rPr>
          <w:rFonts w:eastAsia="楷体" w:cs="楷体" w:ascii="楷体" w:hAnsi="楷体"/>
          <w:b w:val="false"/>
          <w:i w:val="false"/>
          <w:caps w:val="false"/>
          <w:smallCaps w:val="false"/>
          <w:color w:val="FF0000"/>
          <w:spacing w:val="0"/>
          <w:sz w:val="31"/>
          <w:szCs w:val="31"/>
          <w:lang w:val="en-US" w:eastAsia="zh-CN"/>
        </w:rPr>
        <w:t>ubuntu</w:t>
      </w:r>
      <w:r>
        <w:rPr>
          <w:rFonts w:ascii="楷体" w:hAnsi="楷体" w:cs="楷体" w:eastAsia="楷体"/>
          <w:b w:val="false"/>
          <w:i w:val="false"/>
          <w:caps w:val="false"/>
          <w:smallCaps w:val="false"/>
          <w:color w:val="FF0000"/>
          <w:spacing w:val="0"/>
          <w:sz w:val="31"/>
          <w:szCs w:val="31"/>
          <w:lang w:val="en-US" w:eastAsia="zh-CN"/>
        </w:rPr>
        <w:t>还不能上网，</w:t>
      </w:r>
      <w:r>
        <w:rPr>
          <w:rFonts w:eastAsia="楷体" w:cs="楷体" w:ascii="楷体" w:hAnsi="楷体"/>
          <w:b w:val="false"/>
          <w:i w:val="false"/>
          <w:caps w:val="false"/>
          <w:smallCaps w:val="false"/>
          <w:color w:val="FF0000"/>
          <w:spacing w:val="0"/>
          <w:sz w:val="31"/>
          <w:szCs w:val="31"/>
          <w:lang w:val="en-US" w:eastAsia="zh-CN"/>
        </w:rPr>
        <w:t>fuck</w:t>
      </w:r>
      <w:r>
        <w:rPr>
          <w:rFonts w:ascii="楷体" w:hAnsi="楷体" w:cs="楷体" w:eastAsia="楷体"/>
          <w:b w:val="false"/>
          <w:i w:val="false"/>
          <w:caps w:val="false"/>
          <w:smallCaps w:val="false"/>
          <w:color w:val="FF0000"/>
          <w:spacing w:val="0"/>
          <w:sz w:val="31"/>
          <w:szCs w:val="31"/>
          <w:lang w:val="en-US" w:eastAsia="zh-CN"/>
        </w:rPr>
        <w:t>，这个问题很难解决啊</w:t>
      </w:r>
    </w:p>
    <w:p>
      <w:pPr>
        <w:pStyle w:val="Normal"/>
        <w:rPr>
          <w:lang w:val="en-US" w:eastAsia="zh-CN"/>
        </w:rPr>
      </w:pPr>
      <w:r>
        <w:rPr>
          <w:lang w:val="en-US" w:eastAsia="zh-CN"/>
        </w:rPr>
        <w:t>今天复制文件确实碰到了这种错误，原来多层级的目录，不能直接复制，或者删除，需要加遍历，加</w:t>
      </w:r>
      <w:r>
        <w:rPr>
          <w:lang w:val="en-US" w:eastAsia="zh-CN"/>
        </w:rPr>
        <w:t>-r</w:t>
      </w:r>
      <w:r>
        <w:rPr>
          <w:lang w:val="en-US" w:eastAsia="zh-CN"/>
        </w:rPr>
        <w:t>这个参数</w:t>
      </w:r>
    </w:p>
    <w:p>
      <w:pPr>
        <w:pStyle w:val="Normal"/>
        <w:rPr>
          <w:lang w:val="en-US" w:eastAsia="zh-CN"/>
        </w:rPr>
      </w:pPr>
      <w:r>
        <w:rPr/>
        <w:drawing>
          <wp:inline distT="0" distB="0" distL="0" distR="0">
            <wp:extent cx="5266055" cy="2126615"/>
            <wp:effectExtent l="0" t="0" r="0" b="0"/>
            <wp:docPr id="139" name="图像7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像78" descr=""/>
                    <pic:cNvPicPr>
                      <a:picLocks noChangeAspect="1" noChangeArrowheads="1"/>
                    </pic:cNvPicPr>
                  </pic:nvPicPr>
                  <pic:blipFill>
                    <a:blip r:embed="rId175"/>
                    <a:stretch>
                      <a:fillRect/>
                    </a:stretch>
                  </pic:blipFill>
                  <pic:spPr bwMode="auto">
                    <a:xfrm>
                      <a:off x="0" y="0"/>
                      <a:ext cx="5266055" cy="2126615"/>
                    </a:xfrm>
                    <a:prstGeom prst="rect">
                      <a:avLst/>
                    </a:prstGeom>
                  </pic:spPr>
                </pic:pic>
              </a:graphicData>
            </a:graphic>
          </wp:inline>
        </w:drawing>
      </w:r>
    </w:p>
    <w:p>
      <w:pPr>
        <w:pStyle w:val="Normal"/>
        <w:rPr>
          <w:lang w:val="en-US" w:eastAsia="zh-CN"/>
        </w:rPr>
      </w:pPr>
      <w:r>
        <w:rPr>
          <w:lang w:val="en-US" w:eastAsia="zh-CN"/>
        </w:rPr>
        <w:t>还是会经常的异常退出，什么情况？？</w:t>
      </w:r>
      <w:r>
        <w:rPr>
          <w:lang w:val="en-US" w:eastAsia="zh-CN"/>
        </w:rPr>
        <w:t>14.0,16.0</w:t>
      </w:r>
      <w:r>
        <w:rPr>
          <w:lang w:val="en-US" w:eastAsia="zh-CN"/>
        </w:rPr>
        <w:t>都是这样</w:t>
      </w:r>
    </w:p>
    <w:p>
      <w:pPr>
        <w:pStyle w:val="Normal"/>
        <w:rPr>
          <w:lang w:val="en-US" w:eastAsia="zh-CN"/>
        </w:rPr>
      </w:pPr>
      <w:r>
        <w:rPr>
          <w:lang w:val="en-US" w:eastAsia="zh-CN"/>
        </w:rPr>
        <w:t>从</w:t>
      </w:r>
      <w:r>
        <w:rPr>
          <w:lang w:val="en-US" w:eastAsia="zh-CN"/>
        </w:rPr>
        <w:t>Python3.5</w:t>
      </w:r>
      <w:r>
        <w:rPr>
          <w:lang w:val="en-US" w:eastAsia="zh-CN"/>
        </w:rPr>
        <w:t>转到</w:t>
      </w:r>
      <w:r>
        <w:rPr>
          <w:lang w:val="en-US" w:eastAsia="zh-CN"/>
        </w:rPr>
        <w:t>Python3.5</w:t>
      </w:r>
      <w:r>
        <w:rPr>
          <w:lang w:val="en-US" w:eastAsia="zh-CN"/>
        </w:rPr>
        <w:t>要装的东西还是非常多的，</w:t>
      </w:r>
      <w:r>
        <w:rPr>
          <w:lang w:val="en-US" w:eastAsia="zh-CN"/>
        </w:rPr>
        <w:t>fuck</w:t>
      </w:r>
    </w:p>
    <w:p>
      <w:pPr>
        <w:pStyle w:val="Normal"/>
        <w:rPr>
          <w:lang w:val="en-US" w:eastAsia="zh-CN"/>
        </w:rPr>
      </w:pPr>
      <w:r>
        <w:rPr>
          <w:lang w:val="en-US" w:eastAsia="zh-CN"/>
        </w:rPr>
        <w:t>我装双系统是要装</w:t>
      </w:r>
      <w:r>
        <w:rPr>
          <w:lang w:val="en-US" w:eastAsia="zh-CN"/>
        </w:rPr>
        <w:t>14.0</w:t>
      </w:r>
      <w:r>
        <w:rPr>
          <w:lang w:val="en-US" w:eastAsia="zh-CN"/>
        </w:rPr>
        <w:t>还是</w:t>
      </w:r>
      <w:r>
        <w:rPr>
          <w:lang w:val="en-US" w:eastAsia="zh-CN"/>
        </w:rPr>
        <w:t>16.0</w:t>
      </w:r>
      <w:r>
        <w:rPr>
          <w:lang w:val="en-US" w:eastAsia="zh-CN"/>
        </w:rPr>
        <w:t>呢？</w:t>
      </w:r>
    </w:p>
    <w:p>
      <w:pPr>
        <w:pStyle w:val="Normal"/>
        <w:rPr>
          <w:lang w:val="en-US" w:eastAsia="zh-CN"/>
        </w:rPr>
      </w:pPr>
      <w:r>
        <w:rPr>
          <w:lang w:val="en-US" w:eastAsia="zh-CN"/>
        </w:rPr>
        <w:t>16.0</w:t>
      </w:r>
      <w:r>
        <w:rPr>
          <w:lang w:val="en-US" w:eastAsia="zh-CN"/>
        </w:rPr>
        <w:t>是集成了很多新的软件的，不用我再次安装更新了。</w:t>
      </w:r>
    </w:p>
    <w:p>
      <w:pPr>
        <w:pStyle w:val="Normal"/>
        <w:rPr>
          <w:lang w:val="en-US" w:eastAsia="zh-CN"/>
        </w:rPr>
      </w:pPr>
      <w:r>
        <w:rPr>
          <w:lang w:val="en-US" w:eastAsia="zh-CN"/>
        </w:rPr>
        <w:t>尼玛，</w:t>
      </w:r>
      <w:r>
        <w:rPr>
          <w:lang w:val="en-US" w:eastAsia="zh-CN"/>
        </w:rPr>
        <w:t>Linux</w:t>
      </w:r>
      <w:r>
        <w:rPr>
          <w:lang w:val="en-US" w:eastAsia="zh-CN"/>
        </w:rPr>
        <w:t>下的命令行下载很不稳定啊，昨天晚上折腾到</w:t>
      </w:r>
      <w:r>
        <w:rPr>
          <w:lang w:val="en-US" w:eastAsia="zh-CN"/>
        </w:rPr>
        <w:t>2</w:t>
      </w:r>
      <w:r>
        <w:rPr>
          <w:lang w:val="en-US" w:eastAsia="zh-CN"/>
        </w:rPr>
        <w:t>点钟，</w:t>
      </w:r>
      <w:r>
        <w:rPr>
          <w:lang w:val="en-US" w:eastAsia="zh-CN"/>
        </w:rPr>
        <w:t>Python3.5</w:t>
      </w:r>
      <w:r>
        <w:rPr>
          <w:lang w:val="en-US" w:eastAsia="zh-CN"/>
        </w:rPr>
        <w:t>都没有装好，就是因为有一个</w:t>
      </w:r>
      <w:r>
        <w:rPr>
          <w:lang w:val="en-US" w:eastAsia="zh-CN"/>
        </w:rPr>
        <w:t>pip3</w:t>
      </w:r>
      <w:r>
        <w:rPr>
          <w:lang w:val="en-US" w:eastAsia="zh-CN"/>
        </w:rPr>
        <w:t>装不上，没速度，搞了我快一个小时，都没有装好。没想到早上再装几秒钟就</w:t>
      </w:r>
      <w:r>
        <w:rPr>
          <w:lang w:val="en-US" w:eastAsia="zh-CN"/>
        </w:rPr>
        <w:t>OK</w:t>
      </w:r>
      <w:r>
        <w:rPr>
          <w:lang w:val="en-US" w:eastAsia="zh-CN"/>
        </w:rPr>
        <w:t>了，操</w:t>
      </w:r>
    </w:p>
    <w:p>
      <w:pPr>
        <w:pStyle w:val="Normal"/>
        <w:rPr>
          <w:lang w:val="en-US" w:eastAsia="zh-CN"/>
        </w:rPr>
      </w:pPr>
      <w:r>
        <w:rPr>
          <w:lang w:val="en-US" w:eastAsia="zh-CN"/>
        </w:rPr>
        <w:t>ubuntu</w:t>
      </w:r>
      <w:r>
        <w:rPr>
          <w:lang w:val="en-US" w:eastAsia="zh-CN"/>
        </w:rPr>
        <w:t>上安装</w:t>
      </w:r>
      <w:r>
        <w:rPr>
          <w:lang w:val="en-US" w:eastAsia="zh-CN"/>
        </w:rPr>
        <w:t>python3.5</w:t>
      </w:r>
      <w:r>
        <w:rPr>
          <w:lang w:val="en-US" w:eastAsia="zh-CN"/>
        </w:rPr>
        <w:t>的教程连接如下：</w:t>
      </w:r>
    </w:p>
    <w:p>
      <w:pPr>
        <w:pStyle w:val="Normal"/>
        <w:rPr>
          <w:lang w:val="en-US" w:eastAsia="zh-CN"/>
        </w:rPr>
      </w:pPr>
      <w:r>
        <w:rPr>
          <w:lang w:val="en-US" w:eastAsia="zh-CN"/>
        </w:rPr>
        <w:t>http://www.linuxidc.com/Linux/2016-07/132875.htm</w:t>
      </w:r>
    </w:p>
    <w:p>
      <w:pPr>
        <w:pStyle w:val="Normal"/>
        <w:rPr>
          <w:lang w:val="en-US" w:eastAsia="zh-CN"/>
        </w:rPr>
      </w:pPr>
      <w:r>
        <w:rPr>
          <w:lang w:val="en-US" w:eastAsia="zh-CN"/>
        </w:rPr>
        <w:t>Ubuntu</w:t>
      </w:r>
      <w:r>
        <w:rPr>
          <w:lang w:val="en-US" w:eastAsia="zh-CN"/>
        </w:rPr>
        <w:t>上安装其他的软件还是非常快的</w:t>
      </w:r>
    </w:p>
    <w:p>
      <w:pPr>
        <w:pStyle w:val="Normal"/>
        <w:rPr>
          <w:lang w:val="en-US" w:eastAsia="zh-CN"/>
        </w:rPr>
      </w:pPr>
      <w:r>
        <w:rPr>
          <w:lang w:val="en-US" w:eastAsia="zh-CN"/>
        </w:rPr>
        <w:t>Ubuntu14.0,16.0</w:t>
      </w:r>
      <w:r>
        <w:rPr>
          <w:lang w:val="en-US" w:eastAsia="zh-CN"/>
        </w:rPr>
        <w:t>上的</w:t>
      </w:r>
      <w:r>
        <w:rPr>
          <w:lang w:val="en-US" w:eastAsia="zh-CN"/>
        </w:rPr>
        <w:t>mysql</w:t>
      </w:r>
      <w:r>
        <w:rPr>
          <w:lang w:val="en-US" w:eastAsia="zh-CN"/>
        </w:rPr>
        <w:t>密码都是：</w:t>
      </w:r>
      <w:r>
        <w:rPr>
          <w:lang w:val="en-US" w:eastAsia="zh-CN"/>
        </w:rPr>
        <w:t>123456</w:t>
      </w:r>
    </w:p>
    <w:p>
      <w:pPr>
        <w:pStyle w:val="Normal"/>
        <w:rPr>
          <w:lang w:val="en-US" w:eastAsia="zh-CN"/>
        </w:rPr>
      </w:pPr>
      <w:r>
        <w:rPr>
          <w:lang w:val="en-US" w:eastAsia="zh-CN"/>
        </w:rPr>
        <w:t>Ubuntu</w:t>
      </w:r>
      <w:r>
        <w:rPr>
          <w:lang w:val="en-US" w:eastAsia="zh-CN"/>
        </w:rPr>
        <w:t>安装中文输入法的链接如下：</w:t>
      </w:r>
    </w:p>
    <w:p>
      <w:pPr>
        <w:pStyle w:val="Normal"/>
        <w:rPr/>
      </w:pPr>
      <w:hyperlink r:id="rId176">
        <w:r>
          <w:rPr>
            <w:rStyle w:val="FollowedHyperlink"/>
            <w:lang w:val="en-US" w:eastAsia="zh-CN"/>
          </w:rPr>
          <w:t>http://my.oschina.net/No5stranger/blog/290026</w:t>
        </w:r>
      </w:hyperlink>
    </w:p>
    <w:p>
      <w:pPr>
        <w:pStyle w:val="Normal"/>
        <w:rPr>
          <w:lang w:val="en-US" w:eastAsia="zh-CN"/>
        </w:rPr>
      </w:pPr>
      <w:r>
        <w:rPr>
          <w:lang w:val="en-US" w:eastAsia="zh-CN"/>
        </w:rPr>
        <w:t>按照这个教程在</w:t>
      </w:r>
      <w:r>
        <w:rPr>
          <w:lang w:val="en-US" w:eastAsia="zh-CN"/>
        </w:rPr>
        <w:t>Ubuntu</w:t>
      </w:r>
      <w:bookmarkStart w:id="7" w:name="_GoBack"/>
      <w:bookmarkEnd w:id="7"/>
      <w:r>
        <w:rPr>
          <w:lang w:val="en-US" w:eastAsia="zh-CN"/>
        </w:rPr>
        <w:t>下安装是没有问题的，就是有一点要注意，安装完成之后重启一下系统才会生效的</w:t>
      </w:r>
    </w:p>
    <w:p>
      <w:pPr>
        <w:pStyle w:val="Normal"/>
        <w:rPr>
          <w:lang w:val="en-US" w:eastAsia="zh-CN"/>
        </w:rPr>
      </w:pPr>
      <w:r>
        <w:rPr>
          <w:lang w:val="en-US" w:eastAsia="zh-CN"/>
        </w:rPr>
        <w:t>Ubuntu14.0</w:t>
      </w:r>
      <w:r>
        <w:rPr>
          <w:lang w:val="en-US" w:eastAsia="zh-CN"/>
        </w:rPr>
        <w:t>右键居然没有打开终端，于是上网搜索，确实有解决办法，直接命令行解决，但是居然试了几次都定位不到包，</w:t>
      </w:r>
      <w:r>
        <w:rPr>
          <w:lang w:val="en-US" w:eastAsia="zh-CN"/>
        </w:rPr>
        <w:t>fuck</w:t>
      </w:r>
      <w:r>
        <w:rPr>
          <w:lang w:val="en-US" w:eastAsia="zh-CN"/>
        </w:rPr>
        <w:t>了，差点重新装一个</w:t>
      </w:r>
      <w:r>
        <w:rPr>
          <w:lang w:val="en-US" w:eastAsia="zh-CN"/>
        </w:rPr>
        <w:t>Ubuntu16.0,</w:t>
      </w:r>
      <w:r>
        <w:rPr>
          <w:lang w:val="en-US" w:eastAsia="zh-CN"/>
        </w:rPr>
        <w:t>没想到最后再试一下，居然又行了，真他妈的坑爹啊</w:t>
      </w:r>
    </w:p>
    <w:p>
      <w:pPr>
        <w:pStyle w:val="NormalWeb"/>
        <w:keepNext/>
        <w:keepLines w:val="false"/>
        <w:widowControl/>
        <w:shd w:val="clear" w:fill="FFFFFF"/>
        <w:spacing w:lineRule="atLeast" w:line="375" w:beforeAutospacing="0" w:before="0" w:afterAutospacing="0" w:after="0"/>
        <w:ind w:left="0" w:right="0" w:hanging="0"/>
        <w:rPr>
          <w:rFonts w:ascii="Verdana" w:hAnsi="Verdana" w:cs="Verdana"/>
          <w:b w:val="false"/>
          <w:b w:val="false"/>
          <w:i w:val="false"/>
          <w:i w:val="false"/>
          <w:caps w:val="false"/>
          <w:smallCaps w:val="false"/>
          <w:color w:val="333333"/>
          <w:spacing w:val="0"/>
          <w:sz w:val="21"/>
          <w:szCs w:val="21"/>
        </w:rPr>
      </w:pPr>
      <w:r>
        <w:rPr>
          <w:rFonts w:ascii="Verdana" w:hAnsi="Verdana" w:cs="Verdana"/>
          <w:b w:val="false"/>
          <w:i w:val="false"/>
          <w:caps w:val="false"/>
          <w:smallCaps w:val="false"/>
          <w:color w:val="333333"/>
          <w:spacing w:val="0"/>
          <w:sz w:val="21"/>
          <w:szCs w:val="21"/>
          <w:shd w:fill="FFFFFF" w:val="clear"/>
        </w:rPr>
        <w:t>有的</w:t>
      </w:r>
      <w:r>
        <w:rPr>
          <w:rFonts w:cs="Verdana" w:ascii="Verdana" w:hAnsi="Verdana"/>
          <w:b w:val="false"/>
          <w:i w:val="false"/>
          <w:caps w:val="false"/>
          <w:smallCaps w:val="false"/>
          <w:color w:val="333333"/>
          <w:spacing w:val="0"/>
          <w:sz w:val="21"/>
          <w:szCs w:val="21"/>
          <w:shd w:fill="FFFFFF" w:val="clear"/>
        </w:rPr>
        <w:t>Ubuntu 14.04</w:t>
      </w:r>
      <w:r>
        <w:rPr>
          <w:rFonts w:ascii="Verdana" w:hAnsi="Verdana" w:cs="Verdana"/>
          <w:b w:val="false"/>
          <w:i w:val="false"/>
          <w:caps w:val="false"/>
          <w:smallCaps w:val="false"/>
          <w:color w:val="333333"/>
          <w:spacing w:val="0"/>
          <w:sz w:val="21"/>
          <w:szCs w:val="21"/>
          <w:shd w:fill="FFFFFF" w:val="clear"/>
        </w:rPr>
        <w:t>没有自带右键打开终端功能，用起来非常不方便。今天偶尔想起来，网上搜了一下，方法如下：</w:t>
      </w:r>
    </w:p>
    <w:p>
      <w:pPr>
        <w:pStyle w:val="NormalWeb"/>
        <w:keepNext/>
        <w:keepLines w:val="false"/>
        <w:widowControl/>
        <w:shd w:val="clear" w:fill="FFFFFF"/>
        <w:spacing w:lineRule="atLeast" w:line="375" w:beforeAutospacing="0" w:before="0" w:afterAutospacing="0" w:after="0"/>
        <w:ind w:left="0" w:right="0" w:hanging="0"/>
        <w:rPr>
          <w:rFonts w:ascii="Verdana" w:hAnsi="Verdana" w:cs="Verdana"/>
          <w:b w:val="false"/>
          <w:b w:val="false"/>
          <w:i w:val="false"/>
          <w:i w:val="false"/>
          <w:caps w:val="false"/>
          <w:smallCaps w:val="false"/>
          <w:color w:val="333333"/>
          <w:spacing w:val="0"/>
          <w:sz w:val="21"/>
          <w:szCs w:val="21"/>
        </w:rPr>
      </w:pPr>
      <w:r>
        <w:rPr>
          <w:rFonts w:cs="Verdana" w:ascii="Verdana" w:hAnsi="Verdana"/>
          <w:b w:val="false"/>
          <w:i w:val="false"/>
          <w:caps w:val="false"/>
          <w:smallCaps w:val="false"/>
          <w:color w:val="333333"/>
          <w:spacing w:val="0"/>
          <w:sz w:val="21"/>
          <w:szCs w:val="21"/>
          <w:shd w:fill="FFFFFF" w:val="clear"/>
        </w:rPr>
        <w:br/>
      </w:r>
      <w:r>
        <w:rPr>
          <w:rFonts w:ascii="Verdana" w:hAnsi="Verdana" w:cs="Verdana"/>
          <w:b w:val="false"/>
          <w:i w:val="false"/>
          <w:caps w:val="false"/>
          <w:smallCaps w:val="false"/>
          <w:color w:val="333333"/>
          <w:spacing w:val="0"/>
          <w:sz w:val="21"/>
          <w:szCs w:val="21"/>
          <w:shd w:fill="FFFFFF" w:val="clear"/>
        </w:rPr>
        <w:t>命令行下运行：</w:t>
      </w:r>
    </w:p>
    <w:p>
      <w:pPr>
        <w:pStyle w:val="NormalWeb"/>
        <w:keepNext/>
        <w:keepLines w:val="false"/>
        <w:widowControl/>
        <w:shd w:val="clear" w:fill="FFFFFF"/>
        <w:spacing w:lineRule="atLeast" w:line="375" w:beforeAutospacing="0" w:before="0" w:afterAutospacing="0" w:after="0"/>
        <w:ind w:left="0" w:right="0" w:hanging="0"/>
        <w:rPr>
          <w:rFonts w:ascii="Verdana" w:hAnsi="Verdana" w:cs="Verdana"/>
          <w:b w:val="false"/>
          <w:b w:val="false"/>
          <w:i w:val="false"/>
          <w:i w:val="false"/>
          <w:caps w:val="false"/>
          <w:smallCaps w:val="false"/>
          <w:color w:val="333333"/>
          <w:spacing w:val="0"/>
          <w:sz w:val="21"/>
          <w:szCs w:val="21"/>
        </w:rPr>
      </w:pPr>
      <w:r>
        <w:rPr>
          <w:rFonts w:cs="Verdana" w:ascii="Verdana" w:hAnsi="Verdana"/>
          <w:b w:val="false"/>
          <w:i w:val="false"/>
          <w:caps w:val="false"/>
          <w:smallCaps w:val="false"/>
          <w:color w:val="333333"/>
          <w:spacing w:val="0"/>
          <w:sz w:val="21"/>
          <w:szCs w:val="21"/>
          <w:shd w:fill="FFFFFF" w:val="clear"/>
        </w:rPr>
        <w:t>$ sudo apt-get install nautilus-open-terminal</w:t>
      </w:r>
    </w:p>
    <w:p>
      <w:pPr>
        <w:pStyle w:val="Normal"/>
        <w:rPr>
          <w:lang w:val="en-US" w:eastAsia="zh-CN"/>
        </w:rPr>
      </w:pPr>
      <w:r>
        <w:rPr>
          <w:lang w:val="en-US" w:eastAsia="zh-CN"/>
        </w:rPr>
      </w:r>
    </w:p>
    <w:p>
      <w:pPr>
        <w:pStyle w:val="Normal"/>
        <w:rPr>
          <w:lang w:val="en-US" w:eastAsia="zh-CN"/>
        </w:rPr>
      </w:pPr>
      <w:r>
        <w:rPr>
          <w:lang w:val="en-US" w:eastAsia="zh-CN"/>
        </w:rPr>
        <w:t>廖雪峰雪</w:t>
      </w:r>
      <w:r>
        <w:rPr>
          <w:lang w:val="en-US" w:eastAsia="zh-CN"/>
        </w:rPr>
        <w:t>python</w:t>
      </w:r>
      <w:r>
        <w:rPr>
          <w:lang w:val="en-US" w:eastAsia="zh-CN"/>
        </w:rPr>
        <w:t>第</w:t>
      </w:r>
      <w:r>
        <w:rPr>
          <w:lang w:val="en-US" w:eastAsia="zh-CN"/>
        </w:rPr>
        <w:t>13</w:t>
      </w:r>
      <w:r>
        <w:rPr>
          <w:lang w:val="en-US" w:eastAsia="zh-CN"/>
        </w:rPr>
        <w:t>章中，的添加看门狗</w:t>
      </w:r>
      <w:r>
        <w:rPr>
          <w:lang w:val="en-US" w:eastAsia="zh-CN"/>
        </w:rPr>
        <w:t>watch dog</w:t>
      </w:r>
      <w:r>
        <w:rPr>
          <w:lang w:val="en-US" w:eastAsia="zh-CN"/>
        </w:rPr>
        <w:t>，之前一直安装失败，后来看下面的评论，先安装了一个</w:t>
      </w:r>
      <w:r>
        <w:rPr>
          <w:lang w:val="en-US" w:eastAsia="zh-CN"/>
        </w:rPr>
        <w:t>pyyaml,pip install pyyaml,</w:t>
      </w:r>
      <w:r>
        <w:rPr>
          <w:lang w:val="en-US" w:eastAsia="zh-CN"/>
        </w:rPr>
        <w:t>然后再安装</w:t>
      </w:r>
      <w:r>
        <w:rPr>
          <w:lang w:val="en-US" w:eastAsia="zh-CN"/>
        </w:rPr>
        <w:t>watchdog pip install watchdog</w:t>
      </w:r>
      <w:r>
        <w:rPr>
          <w:lang w:val="en-US" w:eastAsia="zh-CN"/>
        </w:rPr>
        <w:t>就成功了。用</w:t>
      </w:r>
      <w:r>
        <w:rPr>
          <w:lang w:val="en-US" w:eastAsia="zh-CN"/>
        </w:rPr>
        <w:t>python3 pymonitor.py esgiapp.py</w:t>
      </w:r>
      <w:r>
        <w:rPr>
          <w:lang w:val="en-US" w:eastAsia="zh-CN"/>
        </w:rPr>
        <w:t>启动失败，说是找不到</w:t>
      </w:r>
      <w:r>
        <w:rPr>
          <w:lang w:val="en-US" w:eastAsia="zh-CN"/>
        </w:rPr>
        <w:t>wsgi</w:t>
      </w:r>
      <w:r>
        <w:rPr>
          <w:lang w:val="en-US" w:eastAsia="zh-CN"/>
        </w:rPr>
        <w:t>这个文件，确实我也没看到这个文件，文件在哪儿，，</w:t>
      </w:r>
      <w:r>
        <w:rPr>
          <w:lang w:val="en-US" w:eastAsia="zh-CN"/>
        </w:rPr>
        <w:t>fuck,</w:t>
      </w:r>
      <w:r>
        <w:rPr>
          <w:lang w:val="en-US" w:eastAsia="zh-CN"/>
        </w:rPr>
        <w:t>但是下面的这个</w:t>
      </w:r>
      <w:r>
        <w:rPr>
          <w:lang w:val="en-US" w:eastAsia="zh-CN"/>
        </w:rPr>
        <w:t>./pymonitor.py app.py</w:t>
      </w:r>
      <w:r>
        <w:rPr>
          <w:lang w:val="en-US" w:eastAsia="zh-CN"/>
        </w:rPr>
        <w:t>这个命令是可以启动服务器的，而且确实如教程里面所说，修改一个</w:t>
      </w:r>
      <w:r>
        <w:rPr>
          <w:lang w:val="en-US" w:eastAsia="zh-CN"/>
        </w:rPr>
        <w:t>.py</w:t>
      </w:r>
      <w:r>
        <w:rPr>
          <w:lang w:val="en-US" w:eastAsia="zh-CN"/>
        </w:rPr>
        <w:t>文件之后，看门狗能够观察到，然后会重启服务器，，牛逼</w:t>
      </w:r>
    </w:p>
    <w:p>
      <w:pPr>
        <w:pStyle w:val="Normal"/>
        <w:rPr>
          <w:lang w:val="en-US" w:eastAsia="zh-CN"/>
        </w:rPr>
      </w:pPr>
      <w:r>
        <w:rPr>
          <w:lang w:val="en-US" w:eastAsia="zh-CN"/>
        </w:rPr>
      </w:r>
    </w:p>
    <w:p>
      <w:pPr>
        <w:pStyle w:val="Normal"/>
        <w:rPr>
          <w:lang w:val="en-US" w:eastAsia="zh-CN"/>
        </w:rPr>
      </w:pPr>
      <w:r>
        <w:rPr>
          <w:lang w:val="en-US" w:eastAsia="zh-CN"/>
        </w:rPr>
        <w:t>今天把那个</w:t>
      </w:r>
      <w:r>
        <w:rPr>
          <w:lang w:val="en-US" w:eastAsia="zh-CN"/>
        </w:rPr>
        <w:t>app.py</w:t>
      </w:r>
      <w:r>
        <w:rPr>
          <w:lang w:val="en-US" w:eastAsia="zh-CN"/>
        </w:rPr>
        <w:t>运行起来之后，果然牛逼，一个网站瞬间就搭好了，</w:t>
      </w:r>
      <w:r>
        <w:rPr>
          <w:lang w:val="en-US" w:eastAsia="zh-CN"/>
        </w:rPr>
        <w:t>python</w:t>
      </w:r>
      <w:r>
        <w:rPr>
          <w:lang w:val="en-US" w:eastAsia="zh-CN"/>
        </w:rPr>
        <w:t>真是强大啊</w:t>
      </w:r>
    </w:p>
    <w:p>
      <w:pPr>
        <w:pStyle w:val="Normal"/>
        <w:rPr>
          <w:lang w:val="en-US" w:eastAsia="zh-CN"/>
        </w:rPr>
      </w:pPr>
      <w:r>
        <w:rPr>
          <w:lang w:val="en-US" w:eastAsia="zh-CN"/>
        </w:rPr>
        <w:t>，一定要好好的学习之</w:t>
      </w:r>
    </w:p>
    <w:p>
      <w:pPr>
        <w:pStyle w:val="Normal"/>
        <w:rPr>
          <w:lang w:val="en-US" w:eastAsia="zh-CN"/>
        </w:rPr>
      </w:pPr>
      <w:r>
        <w:rPr>
          <w:lang w:val="en-US" w:eastAsia="zh-CN"/>
        </w:rPr>
        <w:t>看来还是要时不时的重启一下</w:t>
      </w:r>
      <w:r>
        <w:rPr>
          <w:lang w:val="en-US" w:eastAsia="zh-CN"/>
        </w:rPr>
        <w:t>mysql</w:t>
      </w:r>
      <w:r>
        <w:rPr>
          <w:lang w:val="en-US" w:eastAsia="zh-CN"/>
        </w:rPr>
        <w:t>，或者虚拟机，，牛逼</w:t>
      </w:r>
    </w:p>
    <w:p>
      <w:pPr>
        <w:pStyle w:val="Normal"/>
        <w:rPr>
          <w:lang w:val="en-US" w:eastAsia="zh-CN"/>
        </w:rPr>
      </w:pPr>
      <w:r>
        <w:rPr>
          <w:lang w:val="en-US" w:eastAsia="zh-CN"/>
        </w:rPr>
        <w:t>之前那个</w:t>
      </w:r>
      <w:r>
        <w:rPr>
          <w:lang w:val="en-US" w:eastAsia="zh-CN"/>
        </w:rPr>
        <w:t>app.py</w:t>
      </w:r>
      <w:r>
        <w:rPr>
          <w:lang w:val="en-US" w:eastAsia="zh-CN"/>
        </w:rPr>
        <w:t>一直运行不起来，说报错是连不上</w:t>
      </w:r>
      <w:r>
        <w:rPr>
          <w:lang w:val="en-US" w:eastAsia="zh-CN"/>
        </w:rPr>
        <w:t>mysql</w:t>
      </w:r>
      <w:r>
        <w:rPr>
          <w:lang w:val="en-US" w:eastAsia="zh-CN"/>
        </w:rPr>
        <w:t>，今天回来之后发现</w:t>
      </w:r>
      <w:r>
        <w:rPr>
          <w:lang w:val="en-US" w:eastAsia="zh-CN"/>
        </w:rPr>
        <w:t>Ubuntu</w:t>
      </w:r>
      <w:r>
        <w:rPr>
          <w:lang w:val="en-US" w:eastAsia="zh-CN"/>
        </w:rPr>
        <w:t>又异常退出了，再进去，然后用</w:t>
      </w:r>
      <w:r>
        <w:rPr>
          <w:lang w:val="en-US" w:eastAsia="zh-CN"/>
        </w:rPr>
        <w:t>root</w:t>
      </w:r>
      <w:r>
        <w:rPr>
          <w:lang w:val="en-US" w:eastAsia="zh-CN"/>
        </w:rPr>
        <w:t>权限进入</w:t>
      </w:r>
      <w:r>
        <w:rPr>
          <w:lang w:val="en-US" w:eastAsia="zh-CN"/>
        </w:rPr>
        <w:t>mysql</w:t>
      </w:r>
      <w:r>
        <w:rPr>
          <w:lang w:val="en-US" w:eastAsia="zh-CN"/>
        </w:rPr>
        <w:t>，顺利连接上了，然后进入</w:t>
      </w:r>
      <w:r>
        <w:rPr>
          <w:lang w:val="en-US" w:eastAsia="zh-CN"/>
        </w:rPr>
        <w:t>www</w:t>
      </w:r>
      <w:r>
        <w:rPr>
          <w:lang w:val="en-US" w:eastAsia="zh-CN"/>
        </w:rPr>
        <w:t>目录，用</w:t>
      </w:r>
      <w:r>
        <w:rPr>
          <w:lang w:val="en-US" w:eastAsia="zh-CN"/>
        </w:rPr>
        <w:t>python3</w:t>
      </w:r>
      <w:r>
        <w:rPr>
          <w:lang w:val="en-US" w:eastAsia="zh-CN"/>
        </w:rPr>
        <w:t>启动</w:t>
      </w:r>
      <w:r>
        <w:rPr>
          <w:lang w:val="en-US" w:eastAsia="zh-CN"/>
        </w:rPr>
        <w:t>app.py</w:t>
      </w:r>
      <w:r>
        <w:rPr>
          <w:lang w:val="en-US" w:eastAsia="zh-CN"/>
        </w:rPr>
        <w:t>，居然尼玛又运行正常了，连接上了</w:t>
      </w:r>
      <w:r>
        <w:rPr>
          <w:lang w:val="en-US" w:eastAsia="zh-CN"/>
        </w:rPr>
        <w:t>mysql</w:t>
      </w:r>
      <w:r>
        <w:rPr>
          <w:lang w:val="en-US" w:eastAsia="zh-CN"/>
        </w:rPr>
        <w:t>了，用的就是本地回环地址，</w:t>
      </w:r>
      <w:r>
        <w:rPr>
          <w:lang w:val="en-US" w:eastAsia="zh-CN"/>
        </w:rPr>
        <w:t>fuck</w:t>
      </w:r>
      <w:r>
        <w:rPr>
          <w:lang w:val="en-US" w:eastAsia="zh-CN"/>
        </w:rPr>
        <w:t>了，连接</w:t>
      </w:r>
      <w:r>
        <w:rPr>
          <w:lang w:val="en-US" w:eastAsia="zh-CN"/>
        </w:rPr>
        <w:t>mysql</w:t>
      </w:r>
      <w:r>
        <w:rPr>
          <w:lang w:val="en-US" w:eastAsia="zh-CN"/>
        </w:rPr>
        <w:t>，最好还是在</w:t>
      </w:r>
      <w:r>
        <w:rPr>
          <w:lang w:val="en-US" w:eastAsia="zh-CN"/>
        </w:rPr>
        <w:t>root</w:t>
      </w:r>
      <w:r>
        <w:rPr>
          <w:lang w:val="en-US" w:eastAsia="zh-CN"/>
        </w:rPr>
        <w:t>权限下面搞，而且要记得初始化</w:t>
      </w:r>
      <w:r>
        <w:rPr>
          <w:lang w:val="en-US" w:eastAsia="zh-CN"/>
        </w:rPr>
        <w:t>mysql</w:t>
      </w:r>
      <w:r>
        <w:rPr>
          <w:lang w:val="en-US" w:eastAsia="zh-CN"/>
        </w:rPr>
        <w:t>里面的数据库</w:t>
      </w:r>
    </w:p>
    <w:p>
      <w:pPr>
        <w:pStyle w:val="Normal"/>
        <w:rPr>
          <w:lang w:val="en-US" w:eastAsia="zh-CN"/>
        </w:rPr>
      </w:pPr>
      <w:r>
        <w:rPr/>
        <w:drawing>
          <wp:inline distT="0" distB="0" distL="0" distR="0">
            <wp:extent cx="5273040" cy="3631565"/>
            <wp:effectExtent l="0" t="0" r="0" b="0"/>
            <wp:docPr id="140" name="图像7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像79" descr=""/>
                    <pic:cNvPicPr>
                      <a:picLocks noChangeAspect="1" noChangeArrowheads="1"/>
                    </pic:cNvPicPr>
                  </pic:nvPicPr>
                  <pic:blipFill>
                    <a:blip r:embed="rId177"/>
                    <a:stretch>
                      <a:fillRect/>
                    </a:stretch>
                  </pic:blipFill>
                  <pic:spPr bwMode="auto">
                    <a:xfrm>
                      <a:off x="0" y="0"/>
                      <a:ext cx="5273040" cy="3631565"/>
                    </a:xfrm>
                    <a:prstGeom prst="rect">
                      <a:avLst/>
                    </a:prstGeom>
                  </pic:spPr>
                </pic:pic>
              </a:graphicData>
            </a:graphic>
          </wp:inline>
        </w:drawing>
      </w:r>
    </w:p>
    <w:p>
      <w:pPr>
        <w:pStyle w:val="Normal"/>
        <w:keepNext/>
        <w:keepLines w:val="false"/>
        <w:widowControl/>
        <w:spacing w:lineRule="auto" w:line="240" w:before="0" w:afterAutospacing="0" w:after="315"/>
        <w:ind w:left="0" w:hanging="0"/>
        <w:jc w:val="left"/>
        <w:rPr>
          <w:rFonts w:ascii="微软雅黑" w:hAnsi="微软雅黑" w:eastAsia="微软雅黑" w:cs="微软雅黑"/>
          <w:b w:val="false"/>
          <w:b w:val="false"/>
          <w:i w:val="false"/>
          <w:i w:val="false"/>
          <w:caps w:val="false"/>
          <w:smallCaps w:val="false"/>
          <w:color w:val="000000"/>
          <w:spacing w:val="0"/>
          <w:sz w:val="18"/>
          <w:szCs w:val="18"/>
          <w:lang w:val="en-US" w:eastAsia="zh-CN" w:bidi="ar"/>
        </w:rPr>
      </w:pPr>
      <w:r>
        <w:rPr>
          <w:rFonts w:eastAsia="微软雅黑" w:cs="微软雅黑" w:ascii="微软雅黑" w:hAnsi="微软雅黑"/>
          <w:b w:val="false"/>
          <w:i w:val="false"/>
          <w:caps w:val="false"/>
          <w:smallCaps w:val="false"/>
          <w:color w:val="000000"/>
          <w:spacing w:val="0"/>
          <w:sz w:val="18"/>
          <w:szCs w:val="18"/>
          <w:lang w:val="en-US" w:eastAsia="zh-CN" w:bidi="ar"/>
        </w:rPr>
        <w:t>ubuntu </w:t>
      </w:r>
      <w:r>
        <w:rPr>
          <w:rFonts w:eastAsia="微软雅黑" w:cs="微软雅黑" w:ascii="微软雅黑" w:hAnsi="微软雅黑"/>
          <w:b w:val="false"/>
          <w:i w:val="false"/>
          <w:color w:val="000000"/>
          <w:spacing w:val="0"/>
          <w:sz w:val="18"/>
          <w:szCs w:val="18"/>
          <w:lang w:val="en-US" w:eastAsia="zh-CN" w:bidi="ar"/>
        </w:rPr>
        <w:t>L</w:t>
      </w:r>
      <w:r>
        <w:rPr>
          <w:rFonts w:eastAsia="微软雅黑" w:cs="微软雅黑" w:ascii="微软雅黑" w:hAnsi="微软雅黑"/>
          <w:b w:val="false"/>
          <w:i w:val="false"/>
          <w:caps w:val="false"/>
          <w:smallCaps w:val="false"/>
          <w:color w:val="000000"/>
          <w:spacing w:val="0"/>
          <w:sz w:val="18"/>
          <w:szCs w:val="18"/>
          <w:lang w:val="en-US" w:eastAsia="zh-CN" w:bidi="ar"/>
        </w:rPr>
        <w:t>inux</w:t>
      </w:r>
      <w:r>
        <w:rPr>
          <w:rFonts w:ascii="微软雅黑" w:hAnsi="微软雅黑" w:cs="微软雅黑" w:eastAsia="微软雅黑"/>
          <w:b w:val="false"/>
          <w:i w:val="false"/>
          <w:caps w:val="false"/>
          <w:smallCaps w:val="false"/>
          <w:color w:val="000000"/>
          <w:spacing w:val="0"/>
          <w:sz w:val="18"/>
          <w:szCs w:val="18"/>
          <w:lang w:val="en-US" w:eastAsia="zh-CN" w:bidi="ar"/>
        </w:rPr>
        <w:t>下，用</w:t>
      </w:r>
      <w:r>
        <w:rPr>
          <w:rFonts w:eastAsia="微软雅黑" w:cs="微软雅黑" w:ascii="微软雅黑" w:hAnsi="微软雅黑"/>
          <w:b w:val="false"/>
          <w:i w:val="false"/>
          <w:caps w:val="false"/>
          <w:smallCaps w:val="false"/>
          <w:color w:val="000000"/>
          <w:spacing w:val="0"/>
          <w:sz w:val="18"/>
          <w:szCs w:val="18"/>
          <w:lang w:val="en-US" w:eastAsia="zh-CN" w:bidi="ar"/>
        </w:rPr>
        <w:t>mysql -u -root -p</w:t>
      </w:r>
      <w:r>
        <w:rPr>
          <w:rFonts w:ascii="微软雅黑" w:hAnsi="微软雅黑" w:cs="微软雅黑" w:eastAsia="微软雅黑"/>
          <w:b w:val="false"/>
          <w:i w:val="false"/>
          <w:caps w:val="false"/>
          <w:smallCaps w:val="false"/>
          <w:color w:val="000000"/>
          <w:spacing w:val="0"/>
          <w:sz w:val="18"/>
          <w:szCs w:val="18"/>
          <w:lang w:val="en-US" w:eastAsia="zh-CN" w:bidi="ar"/>
        </w:rPr>
        <w:t>来登录</w:t>
      </w:r>
      <w:r>
        <w:rPr>
          <w:rFonts w:eastAsia="微软雅黑" w:cs="微软雅黑" w:ascii="微软雅黑" w:hAnsi="微软雅黑"/>
          <w:b w:val="false"/>
          <w:i w:val="false"/>
          <w:color w:val="000000"/>
          <w:spacing w:val="0"/>
          <w:sz w:val="18"/>
          <w:szCs w:val="18"/>
          <w:lang w:val="en-US" w:eastAsia="zh-CN" w:bidi="ar"/>
        </w:rPr>
        <w:t>M</w:t>
      </w:r>
      <w:r>
        <w:rPr>
          <w:rFonts w:eastAsia="微软雅黑" w:cs="微软雅黑" w:ascii="微软雅黑" w:hAnsi="微软雅黑"/>
          <w:b w:val="false"/>
          <w:i w:val="false"/>
          <w:caps w:val="false"/>
          <w:smallCaps w:val="false"/>
          <w:color w:val="000000"/>
          <w:spacing w:val="0"/>
          <w:sz w:val="18"/>
          <w:szCs w:val="18"/>
          <w:lang w:val="en-US" w:eastAsia="zh-CN" w:bidi="ar"/>
        </w:rPr>
        <w:t>ysql</w:t>
      </w:r>
      <w:r>
        <w:rPr>
          <w:rFonts w:ascii="微软雅黑" w:hAnsi="微软雅黑" w:cs="微软雅黑" w:eastAsia="微软雅黑"/>
          <w:b w:val="false"/>
          <w:i w:val="false"/>
          <w:caps w:val="false"/>
          <w:smallCaps w:val="false"/>
          <w:color w:val="000000"/>
          <w:spacing w:val="0"/>
          <w:sz w:val="18"/>
          <w:szCs w:val="18"/>
          <w:lang w:val="en-US" w:eastAsia="zh-CN" w:bidi="ar"/>
        </w:rPr>
        <w:t>登录时报错，</w:t>
      </w:r>
      <w:r>
        <w:rPr>
          <w:rFonts w:eastAsia="微软雅黑" w:cs="微软雅黑" w:ascii="微软雅黑" w:hAnsi="微软雅黑"/>
          <w:b w:val="false"/>
          <w:i w:val="false"/>
          <w:caps w:val="false"/>
          <w:smallCaps w:val="false"/>
          <w:color w:val="000000"/>
          <w:spacing w:val="0"/>
          <w:sz w:val="18"/>
          <w:szCs w:val="18"/>
          <w:lang w:val="en-US" w:eastAsia="zh-CN" w:bidi="ar"/>
        </w:rPr>
        <w:t>28000</w:t>
      </w:r>
      <w:r>
        <w:rPr>
          <w:rFonts w:ascii="微软雅黑" w:hAnsi="微软雅黑" w:cs="微软雅黑" w:eastAsia="微软雅黑"/>
          <w:b w:val="false"/>
          <w:i w:val="false"/>
          <w:caps w:val="false"/>
          <w:smallCaps w:val="false"/>
          <w:color w:val="000000"/>
          <w:spacing w:val="0"/>
          <w:sz w:val="18"/>
          <w:szCs w:val="18"/>
          <w:lang w:val="en-US" w:eastAsia="zh-CN" w:bidi="ar"/>
        </w:rPr>
        <w:t>，</w:t>
      </w:r>
      <w:r>
        <w:rPr>
          <w:rFonts w:eastAsia="微软雅黑" w:cs="微软雅黑" w:ascii="微软雅黑" w:hAnsi="微软雅黑"/>
          <w:b w:val="false"/>
          <w:i w:val="false"/>
          <w:caps w:val="false"/>
          <w:smallCaps w:val="false"/>
          <w:color w:val="000000"/>
          <w:spacing w:val="0"/>
          <w:sz w:val="18"/>
          <w:szCs w:val="18"/>
          <w:lang w:val="en-US" w:eastAsia="zh-CN" w:bidi="ar"/>
        </w:rPr>
        <w:t>denied ,,,,,yes</w:t>
      </w:r>
      <w:r>
        <w:rPr>
          <w:rFonts w:ascii="微软雅黑" w:hAnsi="微软雅黑" w:cs="微软雅黑" w:eastAsia="微软雅黑"/>
          <w:b w:val="false"/>
          <w:i w:val="false"/>
          <w:caps w:val="false"/>
          <w:smallCaps w:val="false"/>
          <w:color w:val="000000"/>
          <w:spacing w:val="0"/>
          <w:sz w:val="18"/>
          <w:szCs w:val="18"/>
          <w:lang w:val="en-US" w:eastAsia="zh-CN" w:bidi="ar"/>
        </w:rPr>
        <w:t>的情况的解决办法，这个实测有效果</w:t>
      </w:r>
    </w:p>
    <w:p>
      <w:pPr>
        <w:pStyle w:val="Normal"/>
        <w:keepNext/>
        <w:keepLines w:val="false"/>
        <w:widowControl/>
        <w:spacing w:lineRule="auto" w:line="240" w:before="0" w:afterAutospacing="0" w:after="315"/>
        <w:ind w:left="0" w:hanging="0"/>
        <w:jc w:val="left"/>
        <w:rPr>
          <w:rFonts w:ascii="微软雅黑" w:hAnsi="微软雅黑" w:eastAsia="微软雅黑" w:cs="微软雅黑"/>
          <w:b w:val="false"/>
          <w:b w:val="false"/>
          <w:i w:val="false"/>
          <w:i w:val="false"/>
          <w:caps w:val="false"/>
          <w:smallCaps w:val="false"/>
          <w:color w:val="000000"/>
          <w:spacing w:val="0"/>
          <w:sz w:val="18"/>
          <w:szCs w:val="18"/>
          <w:lang w:val="en-US" w:eastAsia="zh-CN" w:bidi="ar"/>
        </w:rPr>
      </w:pPr>
      <w:r>
        <w:rPr>
          <w:rFonts w:eastAsia="微软雅黑" w:cs="微软雅黑" w:ascii="微软雅黑" w:hAnsi="微软雅黑"/>
          <w:b w:val="false"/>
          <w:i w:val="false"/>
          <w:caps w:val="false"/>
          <w:smallCaps w:val="false"/>
          <w:color w:val="000000"/>
          <w:spacing w:val="0"/>
          <w:sz w:val="18"/>
          <w:szCs w:val="18"/>
          <w:lang w:val="en-US" w:eastAsia="zh-CN" w:bidi="ar"/>
        </w:rPr>
        <w:t>http://blog.csdn.net/huoyunshen88/article/details/35265165</w:t>
      </w:r>
    </w:p>
    <w:p>
      <w:pPr>
        <w:pStyle w:val="1"/>
        <w:keepNext/>
        <w:keepLines w:val="false"/>
        <w:widowControl/>
        <w:spacing w:lineRule="auto" w:line="240" w:beforeAutospacing="0" w:before="0" w:afterAutospacing="0" w:after="316"/>
        <w:ind w:left="0" w:right="0" w:hanging="0"/>
        <w:textAlignment w:val="center"/>
        <w:rPr/>
      </w:pPr>
      <w:hyperlink r:id="rId178">
        <w:r>
          <w:rPr>
            <w:rStyle w:val="Internet"/>
            <w:i w:val="false"/>
            <w:caps w:val="false"/>
            <w:smallCaps w:val="false"/>
            <w:color w:val="000000"/>
            <w:spacing w:val="0"/>
            <w:sz w:val="27"/>
            <w:szCs w:val="27"/>
            <w:u w:val="none"/>
          </w:rPr>
          <w:t xml:space="preserve">mysql </w:t>
        </w:r>
        <w:r>
          <w:rPr>
            <w:rStyle w:val="Internet"/>
            <w:i w:val="false"/>
            <w:caps w:val="false"/>
            <w:smallCaps w:val="false"/>
            <w:color w:val="000000"/>
            <w:spacing w:val="0"/>
            <w:sz w:val="27"/>
            <w:szCs w:val="27"/>
            <w:u w:val="none"/>
          </w:rPr>
          <w:t>登录报错：</w:t>
        </w:r>
        <w:r>
          <w:rPr>
            <w:rStyle w:val="Internet"/>
            <w:i w:val="false"/>
            <w:caps w:val="false"/>
            <w:smallCaps w:val="false"/>
            <w:color w:val="000000"/>
            <w:spacing w:val="0"/>
            <w:sz w:val="27"/>
            <w:szCs w:val="27"/>
            <w:u w:val="none"/>
          </w:rPr>
          <w:t>ERROR 1045 (28000)</w:t>
        </w:r>
      </w:hyperlink>
    </w:p>
    <w:p>
      <w:pPr>
        <w:pStyle w:val="Normal"/>
        <w:keepNext/>
        <w:keepLines w:val="false"/>
        <w:widowControl/>
        <w:pBdr>
          <w:bottom w:val="single" w:sz="6" w:space="3" w:color="EDEDED"/>
        </w:pBdr>
        <w:spacing w:lineRule="atLeast" w:line="330" w:beforeAutospacing="0" w:before="0" w:afterAutospacing="0" w:after="150"/>
        <w:ind w:left="-300" w:right="-300" w:hanging="0"/>
        <w:jc w:val="right"/>
        <w:rPr/>
      </w:pPr>
      <w:r>
        <w:rPr>
          <w:rFonts w:eastAsia="宋体" w:cs="Arial" w:ascii="Arial" w:hAnsi="Arial"/>
          <w:b w:val="false"/>
          <w:i w:val="false"/>
          <w:caps w:val="false"/>
          <w:smallCaps w:val="false"/>
          <w:color w:val="999999"/>
          <w:spacing w:val="0"/>
          <w:sz w:val="18"/>
          <w:szCs w:val="18"/>
          <w:lang w:val="en-US" w:eastAsia="zh-CN" w:bidi="ar"/>
        </w:rPr>
        <w:t>2014-06-27 14:49 1499</w:t>
      </w:r>
      <w:r>
        <w:rPr>
          <w:rFonts w:ascii="Arial" w:hAnsi="Arial" w:cs="Arial"/>
          <w:b w:val="false"/>
          <w:i w:val="false"/>
          <w:caps w:val="false"/>
          <w:smallCaps w:val="false"/>
          <w:color w:val="999999"/>
          <w:spacing w:val="0"/>
          <w:sz w:val="18"/>
          <w:szCs w:val="18"/>
          <w:lang w:val="en-US" w:eastAsia="zh-CN" w:bidi="ar"/>
        </w:rPr>
        <w:t>人阅读 </w:t>
      </w:r>
      <w:r>
        <w:fldChar w:fldCharType="begin"/>
      </w:r>
      <w:r>
        <w:instrText> HYPERLINK "http://blog.csdn.net/huoyunshen88/article/details/35265165" \l "comments"</w:instrText>
      </w:r>
      <w:r>
        <w:fldChar w:fldCharType="separate"/>
      </w:r>
      <w:r>
        <w:rPr>
          <w:rStyle w:val="Internet"/>
          <w:rFonts w:ascii="Arial" w:hAnsi="Arial" w:cs="Arial"/>
          <w:b w:val="false"/>
          <w:i w:val="false"/>
          <w:caps w:val="false"/>
          <w:smallCaps w:val="false"/>
          <w:color w:val="33A5BA"/>
          <w:spacing w:val="0"/>
          <w:sz w:val="18"/>
          <w:szCs w:val="18"/>
          <w:u w:val="none"/>
        </w:rPr>
        <w:t>评论</w:t>
      </w:r>
      <w:r>
        <w:fldChar w:fldCharType="end"/>
      </w:r>
      <w:r>
        <w:rPr>
          <w:rFonts w:eastAsia="宋体" w:cs="Arial" w:ascii="Arial" w:hAnsi="Arial"/>
          <w:b w:val="false"/>
          <w:i w:val="false"/>
          <w:caps w:val="false"/>
          <w:smallCaps w:val="false"/>
          <w:color w:val="999999"/>
          <w:spacing w:val="0"/>
          <w:sz w:val="18"/>
          <w:szCs w:val="18"/>
          <w:lang w:val="en-US" w:eastAsia="zh-CN" w:bidi="ar"/>
        </w:rPr>
        <w:t>(0) </w:t>
      </w:r>
      <w:hyperlink r:id="rId179">
        <w:r>
          <w:rPr>
            <w:rStyle w:val="Internet"/>
            <w:rFonts w:ascii="Arial" w:hAnsi="Arial" w:cs="Arial"/>
            <w:b w:val="false"/>
            <w:i w:val="false"/>
            <w:caps w:val="false"/>
            <w:smallCaps w:val="false"/>
            <w:color w:val="33A5BA"/>
            <w:spacing w:val="0"/>
            <w:sz w:val="18"/>
            <w:szCs w:val="18"/>
            <w:u w:val="none"/>
          </w:rPr>
          <w:t>收藏</w:t>
        </w:r>
      </w:hyperlink>
      <w:r>
        <w:rPr>
          <w:rFonts w:ascii="Arial" w:hAnsi="Arial" w:cs="Arial"/>
          <w:b w:val="false"/>
          <w:i w:val="false"/>
          <w:caps w:val="false"/>
          <w:smallCaps w:val="false"/>
          <w:color w:val="999999"/>
          <w:spacing w:val="0"/>
          <w:sz w:val="18"/>
          <w:szCs w:val="18"/>
          <w:lang w:val="en-US" w:eastAsia="zh-CN" w:bidi="ar"/>
        </w:rPr>
        <w:t> </w:t>
      </w:r>
      <w:r>
        <w:fldChar w:fldCharType="begin"/>
      </w:r>
      <w:r>
        <w:instrText> HYPERLINK "http://blog.csdn.net/huoyunshen88/article/details/35265165" \l "report"</w:instrText>
      </w:r>
      <w:r>
        <w:fldChar w:fldCharType="separate"/>
      </w:r>
      <w:r>
        <w:rPr>
          <w:rStyle w:val="Internet"/>
          <w:rFonts w:ascii="Arial" w:hAnsi="Arial" w:cs="Arial"/>
          <w:b w:val="false"/>
          <w:i w:val="false"/>
          <w:caps w:val="false"/>
          <w:smallCaps w:val="false"/>
          <w:color w:val="33A5BA"/>
          <w:spacing w:val="0"/>
          <w:sz w:val="18"/>
          <w:szCs w:val="18"/>
          <w:u w:val="none"/>
        </w:rPr>
        <w:t>举报</w:t>
      </w:r>
      <w:r>
        <w:fldChar w:fldCharType="end"/>
      </w:r>
    </w:p>
    <w:p>
      <w:pPr>
        <w:pStyle w:val="Normal"/>
        <w:keepNext/>
        <w:keepLines w:val="false"/>
        <w:widowControl/>
        <w:pBdr>
          <w:bottom w:val="single" w:sz="6" w:space="0" w:color="EDEDED"/>
        </w:pBdr>
        <w:spacing w:lineRule="auto" w:line="240" w:beforeAutospacing="0" w:before="0" w:afterAutospacing="0" w:after="0"/>
        <w:ind w:left="-300" w:right="-300" w:hanging="0"/>
        <w:jc w:val="left"/>
        <w:rPr/>
      </w:pPr>
      <w:r>
        <w:rPr/>
        <w:drawing>
          <wp:inline distT="0" distB="0" distL="0" distR="0">
            <wp:extent cx="142875" cy="123825"/>
            <wp:effectExtent l="0" t="0" r="0" b="0"/>
            <wp:docPr id="141" name="图像8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像80" descr="IMG_256"/>
                    <pic:cNvPicPr>
                      <a:picLocks noChangeAspect="1" noChangeArrowheads="1"/>
                    </pic:cNvPicPr>
                  </pic:nvPicPr>
                  <pic:blipFill>
                    <a:blip r:embed="rId180"/>
                    <a:stretch>
                      <a:fillRect/>
                    </a:stretch>
                  </pic:blipFill>
                  <pic:spPr bwMode="auto">
                    <a:xfrm>
                      <a:off x="0" y="0"/>
                      <a:ext cx="142875" cy="123825"/>
                    </a:xfrm>
                    <a:prstGeom prst="rect">
                      <a:avLst/>
                    </a:prstGeom>
                  </pic:spPr>
                </pic:pic>
              </a:graphicData>
            </a:graphic>
          </wp:inline>
        </w:drawing>
      </w:r>
      <w:r>
        <w:rPr>
          <w:rFonts w:ascii="微软雅黑" w:hAnsi="微软雅黑" w:cs="微软雅黑" w:eastAsia="微软雅黑"/>
          <w:b w:val="false"/>
          <w:i w:val="false"/>
          <w:caps w:val="false"/>
          <w:smallCaps w:val="false"/>
          <w:color w:val="333333"/>
          <w:spacing w:val="0"/>
          <w:sz w:val="21"/>
          <w:szCs w:val="21"/>
          <w:lang w:val="en-US" w:eastAsia="zh-CN" w:bidi="ar"/>
        </w:rPr>
        <w:t> </w:t>
      </w:r>
      <w:r>
        <w:rPr>
          <w:rFonts w:ascii="微软雅黑" w:hAnsi="微软雅黑" w:cs="微软雅黑" w:eastAsia="微软雅黑"/>
          <w:b w:val="false"/>
          <w:i w:val="false"/>
          <w:caps w:val="false"/>
          <w:smallCaps w:val="false"/>
          <w:color w:val="333333"/>
          <w:spacing w:val="0"/>
          <w:sz w:val="21"/>
          <w:szCs w:val="21"/>
          <w:lang w:val="en-US" w:eastAsia="zh-CN" w:bidi="ar"/>
        </w:rPr>
        <w:t>分类：</w:t>
      </w:r>
    </w:p>
    <w:p>
      <w:pPr>
        <w:pStyle w:val="Normal"/>
        <w:keepNext/>
        <w:keepLines w:val="false"/>
        <w:widowControl/>
        <w:pBdr>
          <w:bottom w:val="single" w:sz="6" w:space="0" w:color="EDEDED"/>
        </w:pBdr>
        <w:spacing w:lineRule="auto" w:line="240" w:beforeAutospacing="0" w:before="0" w:afterAutospacing="0" w:after="0"/>
        <w:ind w:left="-300" w:right="-300" w:hanging="0"/>
        <w:jc w:val="left"/>
        <w:rPr>
          <w:rFonts w:ascii="微软雅黑" w:hAnsi="微软雅黑" w:eastAsia="微软雅黑" w:cs="微软雅黑"/>
          <w:b w:val="false"/>
          <w:b w:val="false"/>
          <w:i w:val="false"/>
          <w:i w:val="false"/>
          <w:caps w:val="false"/>
          <w:smallCaps w:val="false"/>
          <w:color w:val="000000"/>
          <w:spacing w:val="0"/>
          <w:sz w:val="18"/>
          <w:szCs w:val="18"/>
        </w:rPr>
      </w:pPr>
      <w:r>
        <w:rPr>
          <w:rFonts w:ascii="微软雅黑" w:hAnsi="微软雅黑" w:cs="微软雅黑" w:eastAsia="微软雅黑"/>
          <w:b w:val="false"/>
          <w:i w:val="false"/>
          <w:caps w:val="false"/>
          <w:smallCaps w:val="false"/>
          <w:color w:val="000000"/>
          <w:spacing w:val="0"/>
          <w:sz w:val="18"/>
          <w:szCs w:val="18"/>
          <w:lang w:val="en-US" w:eastAsia="zh-CN" w:bidi="ar"/>
        </w:rPr>
        <w:t> </w:t>
      </w:r>
    </w:p>
    <w:p>
      <w:pPr>
        <w:pStyle w:val="Normal"/>
        <w:keepNext/>
        <w:keepLines w:val="false"/>
        <w:widowControl/>
        <w:pBdr>
          <w:bottom w:val="single" w:sz="6" w:space="0" w:color="EDEDED"/>
        </w:pBdr>
        <w:spacing w:lineRule="auto" w:line="240" w:beforeAutospacing="0" w:before="0" w:afterAutospacing="0" w:after="0"/>
        <w:ind w:left="-300" w:right="-300" w:hanging="0"/>
        <w:jc w:val="left"/>
        <w:rPr/>
      </w:pPr>
      <w:r>
        <w:rPr>
          <w:rFonts w:ascii="微软雅黑" w:hAnsi="微软雅黑" w:cs="微软雅黑" w:eastAsia="微软雅黑"/>
          <w:b w:val="false"/>
          <w:i w:val="false"/>
          <w:caps w:val="false"/>
          <w:smallCaps w:val="false"/>
          <w:color w:val="DF3434"/>
          <w:spacing w:val="0"/>
          <w:sz w:val="21"/>
          <w:szCs w:val="21"/>
          <w:lang w:val="en-US" w:eastAsia="zh-CN" w:bidi="ar"/>
        </w:rPr>
        <w:t>关系数据库</w:t>
      </w:r>
      <w:r>
        <w:rPr>
          <w:rStyle w:val="11"/>
          <w:rFonts w:ascii="微软雅黑" w:hAnsi="微软雅黑" w:cs="微软雅黑" w:eastAsia="微软雅黑"/>
          <w:b w:val="false"/>
          <w:i w:val="false"/>
          <w:caps w:val="false"/>
          <w:smallCaps w:val="false"/>
          <w:color w:val="DF3434"/>
          <w:spacing w:val="0"/>
          <w:sz w:val="21"/>
          <w:szCs w:val="21"/>
          <w:lang w:val="en-US" w:eastAsia="zh-CN" w:bidi="ar"/>
        </w:rPr>
        <w:t>（</w:t>
      </w:r>
      <w:r>
        <w:rPr>
          <w:rStyle w:val="11"/>
          <w:rFonts w:eastAsia="微软雅黑" w:cs="微软雅黑" w:ascii="微软雅黑" w:hAnsi="微软雅黑"/>
          <w:b w:val="false"/>
          <w:i w:val="false"/>
          <w:caps w:val="false"/>
          <w:smallCaps w:val="false"/>
          <w:color w:val="DF3434"/>
          <w:spacing w:val="0"/>
          <w:sz w:val="21"/>
          <w:szCs w:val="21"/>
          <w:lang w:val="en-US" w:eastAsia="zh-CN" w:bidi="ar"/>
        </w:rPr>
        <w:t>24</w:t>
      </w:r>
      <w:r>
        <w:rPr>
          <w:rStyle w:val="11"/>
          <w:rFonts w:ascii="微软雅黑" w:hAnsi="微软雅黑" w:cs="微软雅黑" w:eastAsia="微软雅黑"/>
          <w:b w:val="false"/>
          <w:i w:val="false"/>
          <w:caps w:val="false"/>
          <w:smallCaps w:val="false"/>
          <w:color w:val="DF3434"/>
          <w:spacing w:val="0"/>
          <w:sz w:val="21"/>
          <w:szCs w:val="21"/>
          <w:lang w:val="en-US" w:eastAsia="zh-CN" w:bidi="ar"/>
        </w:rPr>
        <w:t>）</w:t>
      </w:r>
      <w:r>
        <w:rPr>
          <w:rFonts w:ascii="微软雅黑" w:hAnsi="微软雅黑" w:cs="微软雅黑" w:eastAsia="微软雅黑"/>
          <w:b w:val="false"/>
          <w:i w:val="false"/>
          <w:caps w:val="false"/>
          <w:smallCaps w:val="false"/>
          <w:color w:val="DF3434"/>
          <w:spacing w:val="0"/>
          <w:sz w:val="21"/>
          <w:szCs w:val="21"/>
          <w:lang w:val="en-US" w:eastAsia="zh-CN" w:bidi="ar"/>
        </w:rPr>
        <w:t> </w:t>
      </w:r>
      <w:r>
        <w:rPr>
          <w:rFonts w:ascii="微软雅黑" w:hAnsi="微软雅黑" w:cs="微软雅黑" w:eastAsia="微软雅黑"/>
          <w:b w:val="false"/>
          <w:i w:val="false"/>
          <w:caps w:val="false"/>
          <w:smallCaps w:val="false"/>
          <w:color w:val="DF3434"/>
          <w:spacing w:val="0"/>
          <w:sz w:val="21"/>
          <w:szCs w:val="21"/>
          <w:lang w:val="en-US" w:eastAsia="zh-CN" w:bidi="ar"/>
        </w:rPr>
        <w:drawing>
          <wp:inline distT="0" distB="0" distL="0" distR="0">
            <wp:extent cx="95250" cy="47625"/>
            <wp:effectExtent l="0" t="0" r="0" b="0"/>
            <wp:docPr id="142" name="图像81"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像81" descr="IMG_257"/>
                    <pic:cNvPicPr>
                      <a:picLocks noChangeAspect="1" noChangeArrowheads="1"/>
                    </pic:cNvPicPr>
                  </pic:nvPicPr>
                  <pic:blipFill>
                    <a:blip r:embed="rId181"/>
                    <a:stretch>
                      <a:fillRect/>
                    </a:stretch>
                  </pic:blipFill>
                  <pic:spPr bwMode="auto">
                    <a:xfrm>
                      <a:off x="0" y="0"/>
                      <a:ext cx="95250" cy="47625"/>
                    </a:xfrm>
                    <a:prstGeom prst="rect">
                      <a:avLst/>
                    </a:prstGeom>
                  </pic:spPr>
                </pic:pic>
              </a:graphicData>
            </a:graphic>
          </wp:inline>
        </w:drawing>
      </w:r>
    </w:p>
    <w:p>
      <w:pPr>
        <w:pStyle w:val="Normal"/>
        <w:keepNext/>
        <w:keepLines w:val="false"/>
        <w:widowControl/>
        <w:spacing w:lineRule="atLeast" w:line="525" w:beforeAutospacing="0" w:before="525" w:afterAutospacing="0" w:after="525"/>
        <w:ind w:left="0" w:right="0" w:hanging="0"/>
        <w:jc w:val="left"/>
        <w:rPr>
          <w:rFonts w:ascii="微软雅黑" w:hAnsi="微软雅黑" w:eastAsia="微软雅黑" w:cs="微软雅黑"/>
          <w:b w:val="false"/>
          <w:b w:val="false"/>
          <w:i w:val="false"/>
          <w:i w:val="false"/>
          <w:caps w:val="false"/>
          <w:smallCaps w:val="false"/>
          <w:color w:val="555555"/>
          <w:spacing w:val="0"/>
          <w:sz w:val="22"/>
          <w:szCs w:val="22"/>
        </w:rPr>
      </w:pPr>
      <w:r>
        <w:rPr>
          <w:rFonts w:ascii="Hiragino Sans GB W3" w:hAnsi="Hiragino Sans GB W3" w:cs="Hiragino Sans GB W3" w:eastAsia="Hiragino Sans GB W3"/>
          <w:b w:val="false"/>
          <w:i w:val="false"/>
          <w:caps w:val="false"/>
          <w:smallCaps w:val="false"/>
          <w:color w:val="656E6A"/>
          <w:spacing w:val="0"/>
          <w:sz w:val="24"/>
          <w:szCs w:val="24"/>
          <w:lang w:val="en-US" w:eastAsia="zh-CN" w:bidi="ar"/>
        </w:rPr>
        <w:t>一、现象：</w:t>
      </w:r>
    </w:p>
    <w:p>
      <w:pPr>
        <w:pStyle w:val="Normal"/>
        <w:keepNext/>
        <w:keepLines w:val="false"/>
        <w:widowControl/>
        <w:spacing w:lineRule="atLeast" w:line="420" w:beforeAutospacing="0" w:before="525" w:afterAutospacing="0" w:after="525"/>
        <w:ind w:left="0" w:right="0" w:hanging="0"/>
        <w:jc w:val="left"/>
        <w:rPr>
          <w:rFonts w:ascii="Hiragino Sans GB W3" w:hAnsi="Hiragino Sans GB W3" w:eastAsia="Hiragino Sans GB W3" w:cs="Hiragino Sans GB W3"/>
          <w:b w:val="false"/>
          <w:b w:val="false"/>
          <w:i w:val="false"/>
          <w:i w:val="false"/>
          <w:caps w:val="false"/>
          <w:smallCaps w:val="false"/>
          <w:color w:val="656E6A"/>
          <w:spacing w:val="0"/>
          <w:sz w:val="24"/>
          <w:szCs w:val="24"/>
        </w:rPr>
      </w:pPr>
      <w:r>
        <w:rPr>
          <w:rFonts w:ascii="Hiragino Sans GB W3" w:hAnsi="Hiragino Sans GB W3" w:cs="Hiragino Sans GB W3" w:eastAsia="Hiragino Sans GB W3"/>
          <w:b w:val="false"/>
          <w:i w:val="false"/>
          <w:caps w:val="false"/>
          <w:smallCaps w:val="false"/>
          <w:color w:val="656E6A"/>
          <w:spacing w:val="0"/>
          <w:sz w:val="24"/>
          <w:szCs w:val="24"/>
          <w:lang w:val="en-US" w:eastAsia="zh-CN" w:bidi="ar"/>
        </w:rPr>
        <w:t>       </w:t>
      </w:r>
      <w:r>
        <w:rPr>
          <w:rFonts w:ascii="Hiragino Sans GB W3" w:hAnsi="Hiragino Sans GB W3" w:cs="Hiragino Sans GB W3" w:eastAsia="Hiragino Sans GB W3"/>
          <w:b w:val="false"/>
          <w:i w:val="false"/>
          <w:caps w:val="false"/>
          <w:smallCaps w:val="false"/>
          <w:color w:val="656E6A"/>
          <w:spacing w:val="0"/>
          <w:sz w:val="24"/>
          <w:szCs w:val="24"/>
          <w:lang w:val="en-US" w:eastAsia="zh-CN" w:bidi="ar"/>
        </w:rPr>
        <w:t>公司</w:t>
      </w:r>
      <w:r>
        <w:rPr>
          <w:rFonts w:eastAsia="Hiragino Sans GB W3" w:cs="Hiragino Sans GB W3" w:ascii="Hiragino Sans GB W3" w:hAnsi="Hiragino Sans GB W3"/>
          <w:b w:val="false"/>
          <w:i w:val="false"/>
          <w:caps w:val="false"/>
          <w:smallCaps w:val="false"/>
          <w:color w:val="656E6A"/>
          <w:spacing w:val="0"/>
          <w:sz w:val="24"/>
          <w:szCs w:val="24"/>
          <w:lang w:val="en-US" w:eastAsia="zh-CN" w:bidi="ar"/>
        </w:rPr>
        <w:t>linux</w:t>
      </w:r>
      <w:r>
        <w:rPr>
          <w:rFonts w:ascii="Hiragino Sans GB W3" w:hAnsi="Hiragino Sans GB W3" w:cs="Hiragino Sans GB W3" w:eastAsia="Hiragino Sans GB W3"/>
          <w:b w:val="false"/>
          <w:i w:val="false"/>
          <w:caps w:val="false"/>
          <w:smallCaps w:val="false"/>
          <w:color w:val="656E6A"/>
          <w:spacing w:val="0"/>
          <w:sz w:val="24"/>
          <w:szCs w:val="24"/>
          <w:lang w:val="en-US" w:eastAsia="zh-CN" w:bidi="ar"/>
        </w:rPr>
        <w:t>系统的</w:t>
      </w:r>
      <w:r>
        <w:rPr>
          <w:rFonts w:eastAsia="Hiragino Sans GB W3" w:cs="Hiragino Sans GB W3" w:ascii="Hiragino Sans GB W3" w:hAnsi="Hiragino Sans GB W3"/>
          <w:b w:val="false"/>
          <w:i w:val="false"/>
          <w:caps w:val="false"/>
          <w:smallCaps w:val="false"/>
          <w:color w:val="656E6A"/>
          <w:spacing w:val="0"/>
          <w:sz w:val="24"/>
          <w:szCs w:val="24"/>
          <w:lang w:val="en-US" w:eastAsia="zh-CN" w:bidi="ar"/>
        </w:rPr>
        <w:t>mysql</w:t>
      </w:r>
      <w:r>
        <w:rPr>
          <w:rFonts w:ascii="Hiragino Sans GB W3" w:hAnsi="Hiragino Sans GB W3" w:cs="Hiragino Sans GB W3" w:eastAsia="Hiragino Sans GB W3"/>
          <w:b w:val="false"/>
          <w:i w:val="false"/>
          <w:caps w:val="false"/>
          <w:smallCaps w:val="false"/>
          <w:color w:val="656E6A"/>
          <w:spacing w:val="0"/>
          <w:sz w:val="24"/>
          <w:szCs w:val="24"/>
          <w:lang w:val="en-US" w:eastAsia="zh-CN" w:bidi="ar"/>
        </w:rPr>
        <w:t>数据库</w:t>
      </w:r>
      <w:r>
        <w:rPr>
          <w:rFonts w:eastAsia="Hiragino Sans GB W3" w:cs="Hiragino Sans GB W3" w:ascii="Hiragino Sans GB W3" w:hAnsi="Hiragino Sans GB W3"/>
          <w:b w:val="false"/>
          <w:i w:val="false"/>
          <w:caps w:val="false"/>
          <w:smallCaps w:val="false"/>
          <w:color w:val="656E6A"/>
          <w:spacing w:val="0"/>
          <w:sz w:val="24"/>
          <w:szCs w:val="24"/>
          <w:lang w:val="en-US" w:eastAsia="zh-CN" w:bidi="ar"/>
        </w:rPr>
        <w:t>root</w:t>
      </w:r>
      <w:r>
        <w:rPr>
          <w:rFonts w:ascii="Hiragino Sans GB W3" w:hAnsi="Hiragino Sans GB W3" w:cs="Hiragino Sans GB W3" w:eastAsia="Hiragino Sans GB W3"/>
          <w:b w:val="false"/>
          <w:i w:val="false"/>
          <w:caps w:val="false"/>
          <w:smallCaps w:val="false"/>
          <w:color w:val="656E6A"/>
          <w:spacing w:val="0"/>
          <w:sz w:val="24"/>
          <w:szCs w:val="24"/>
          <w:lang w:val="en-US" w:eastAsia="zh-CN" w:bidi="ar"/>
        </w:rPr>
        <w:t>用户设置过密码，但常常用命令</w:t>
      </w:r>
      <w:r>
        <w:rPr>
          <w:rFonts w:eastAsia="Hiragino Sans GB W3" w:cs="Hiragino Sans GB W3" w:ascii="Hiragino Sans GB W3" w:hAnsi="Hiragino Sans GB W3"/>
          <w:b w:val="false"/>
          <w:i w:val="false"/>
          <w:caps w:val="false"/>
          <w:smallCaps w:val="false"/>
          <w:color w:val="656E6A"/>
          <w:spacing w:val="0"/>
          <w:sz w:val="24"/>
          <w:szCs w:val="24"/>
          <w:lang w:val="en-US" w:eastAsia="zh-CN" w:bidi="ar"/>
        </w:rPr>
        <w:t>'mysql -u root -p'</w:t>
      </w:r>
      <w:r>
        <w:rPr>
          <w:rFonts w:ascii="Hiragino Sans GB W3" w:hAnsi="Hiragino Sans GB W3" w:cs="Hiragino Sans GB W3" w:eastAsia="Hiragino Sans GB W3"/>
          <w:b w:val="false"/>
          <w:i w:val="false"/>
          <w:caps w:val="false"/>
          <w:smallCaps w:val="false"/>
          <w:color w:val="656E6A"/>
          <w:spacing w:val="0"/>
          <w:sz w:val="24"/>
          <w:szCs w:val="24"/>
          <w:lang w:val="en-US" w:eastAsia="zh-CN" w:bidi="ar"/>
        </w:rPr>
        <w:t>登录报错，有时又能登录。登录报错信息为：</w:t>
      </w:r>
      <w:r>
        <w:rPr>
          <w:rFonts w:eastAsia="Hiragino Sans GB W3" w:cs="Hiragino Sans GB W3" w:ascii="Hiragino Sans GB W3" w:hAnsi="Hiragino Sans GB W3"/>
          <w:b w:val="false"/>
          <w:i w:val="false"/>
          <w:caps w:val="false"/>
          <w:smallCaps w:val="false"/>
          <w:color w:val="656E6A"/>
          <w:spacing w:val="0"/>
          <w:sz w:val="24"/>
          <w:szCs w:val="24"/>
          <w:lang w:val="en-US" w:eastAsia="zh-CN" w:bidi="ar"/>
        </w:rPr>
        <w:t>[root@localhost ~]# mysql -u root -p</w:t>
      </w:r>
    </w:p>
    <w:p>
      <w:pPr>
        <w:pStyle w:val="Normal"/>
        <w:keepNext/>
        <w:keepLines w:val="false"/>
        <w:widowControl/>
        <w:spacing w:lineRule="atLeast" w:line="420" w:beforeAutospacing="0" w:before="525" w:afterAutospacing="0" w:after="525"/>
        <w:ind w:left="0" w:right="0" w:hanging="0"/>
        <w:jc w:val="left"/>
        <w:rPr>
          <w:rFonts w:ascii="Hiragino Sans GB W3" w:hAnsi="Hiragino Sans GB W3" w:eastAsia="Hiragino Sans GB W3" w:cs="Hiragino Sans GB W3"/>
          <w:b w:val="false"/>
          <w:b w:val="false"/>
          <w:i w:val="false"/>
          <w:i w:val="false"/>
          <w:caps w:val="false"/>
          <w:smallCaps w:val="false"/>
          <w:color w:val="656E6A"/>
          <w:spacing w:val="0"/>
          <w:sz w:val="24"/>
          <w:szCs w:val="24"/>
        </w:rPr>
      </w:pPr>
      <w:r>
        <w:rPr>
          <w:rFonts w:eastAsia="Hiragino Sans GB W3" w:cs="Hiragino Sans GB W3" w:ascii="Hiragino Sans GB W3" w:hAnsi="Hiragino Sans GB W3"/>
          <w:b w:val="false"/>
          <w:i w:val="false"/>
          <w:caps w:val="false"/>
          <w:smallCaps w:val="false"/>
          <w:color w:val="656E6A"/>
          <w:spacing w:val="0"/>
          <w:sz w:val="24"/>
          <w:szCs w:val="24"/>
          <w:lang w:val="en-US" w:eastAsia="zh-CN" w:bidi="ar"/>
        </w:rPr>
        <w:t>Enter password: </w:t>
      </w:r>
    </w:p>
    <w:p>
      <w:pPr>
        <w:pStyle w:val="Normal"/>
        <w:keepNext/>
        <w:keepLines w:val="false"/>
        <w:widowControl/>
        <w:spacing w:lineRule="atLeast" w:line="420" w:beforeAutospacing="0" w:before="525" w:afterAutospacing="0" w:after="525"/>
        <w:ind w:left="0" w:right="0" w:hanging="0"/>
        <w:jc w:val="left"/>
        <w:rPr>
          <w:rFonts w:ascii="Hiragino Sans GB W3" w:hAnsi="Hiragino Sans GB W3" w:eastAsia="Hiragino Sans GB W3" w:cs="Hiragino Sans GB W3"/>
          <w:b w:val="false"/>
          <w:b w:val="false"/>
          <w:i w:val="false"/>
          <w:i w:val="false"/>
          <w:caps w:val="false"/>
          <w:smallCaps w:val="false"/>
          <w:color w:val="656E6A"/>
          <w:spacing w:val="0"/>
          <w:sz w:val="24"/>
          <w:szCs w:val="24"/>
        </w:rPr>
      </w:pPr>
      <w:r>
        <w:rPr>
          <w:rFonts w:eastAsia="Hiragino Sans GB W3" w:cs="Hiragino Sans GB W3" w:ascii="Hiragino Sans GB W3" w:hAnsi="Hiragino Sans GB W3"/>
          <w:b w:val="false"/>
          <w:i w:val="false"/>
          <w:caps w:val="false"/>
          <w:smallCaps w:val="false"/>
          <w:color w:val="656E6A"/>
          <w:spacing w:val="0"/>
          <w:sz w:val="24"/>
          <w:szCs w:val="24"/>
          <w:lang w:val="en-US" w:eastAsia="zh-CN" w:bidi="ar"/>
        </w:rPr>
        <w:t>ERROR 1045 (28000): Access denied for user 'root'@'localhost' (using password: YES)</w:t>
      </w:r>
    </w:p>
    <w:p>
      <w:pPr>
        <w:pStyle w:val="Normal"/>
        <w:keepNext/>
        <w:keepLines w:val="false"/>
        <w:widowControl/>
        <w:spacing w:lineRule="atLeast" w:line="420" w:beforeAutospacing="0" w:before="525" w:afterAutospacing="0" w:after="525"/>
        <w:ind w:left="0" w:right="0" w:hanging="0"/>
        <w:jc w:val="left"/>
        <w:rPr>
          <w:rFonts w:ascii="Hiragino Sans GB W3" w:hAnsi="Hiragino Sans GB W3" w:eastAsia="Hiragino Sans GB W3" w:cs="Hiragino Sans GB W3"/>
          <w:b w:val="false"/>
          <w:b w:val="false"/>
          <w:i w:val="false"/>
          <w:i w:val="false"/>
          <w:caps w:val="false"/>
          <w:smallCaps w:val="false"/>
          <w:color w:val="656E6A"/>
          <w:spacing w:val="0"/>
          <w:sz w:val="24"/>
          <w:szCs w:val="24"/>
        </w:rPr>
      </w:pPr>
      <w:r>
        <w:rPr>
          <w:rFonts w:eastAsia="Hiragino Sans GB W3" w:cs="Hiragino Sans GB W3" w:ascii="Hiragino Sans GB W3" w:hAnsi="Hiragino Sans GB W3"/>
          <w:b w:val="false"/>
          <w:i w:val="false"/>
          <w:caps w:val="false"/>
          <w:smallCaps w:val="false"/>
          <w:color w:val="656E6A"/>
          <w:spacing w:val="0"/>
          <w:sz w:val="24"/>
          <w:szCs w:val="24"/>
        </w:rPr>
      </w:r>
    </w:p>
    <w:p>
      <w:pPr>
        <w:pStyle w:val="Normal"/>
        <w:keepNext/>
        <w:keepLines w:val="false"/>
        <w:widowControl/>
        <w:spacing w:lineRule="atLeast" w:line="420" w:beforeAutospacing="0" w:before="525" w:afterAutospacing="0" w:after="525"/>
        <w:ind w:left="0" w:right="0" w:hanging="0"/>
        <w:jc w:val="left"/>
        <w:rPr>
          <w:rFonts w:ascii="Hiragino Sans GB W3" w:hAnsi="Hiragino Sans GB W3" w:eastAsia="Hiragino Sans GB W3" w:cs="Hiragino Sans GB W3"/>
          <w:b w:val="false"/>
          <w:b w:val="false"/>
          <w:i w:val="false"/>
          <w:i w:val="false"/>
          <w:caps w:val="false"/>
          <w:smallCaps w:val="false"/>
          <w:color w:val="656E6A"/>
          <w:spacing w:val="0"/>
          <w:sz w:val="24"/>
          <w:szCs w:val="24"/>
        </w:rPr>
      </w:pPr>
      <w:r>
        <w:rPr>
          <w:rFonts w:ascii="Hiragino Sans GB W3" w:hAnsi="Hiragino Sans GB W3" w:cs="Hiragino Sans GB W3" w:eastAsia="Hiragino Sans GB W3"/>
          <w:b w:val="false"/>
          <w:i w:val="false"/>
          <w:caps w:val="false"/>
          <w:smallCaps w:val="false"/>
          <w:color w:val="656E6A"/>
          <w:spacing w:val="0"/>
          <w:sz w:val="24"/>
          <w:szCs w:val="24"/>
          <w:lang w:val="en-US" w:eastAsia="zh-CN" w:bidi="ar"/>
        </w:rPr>
        <w:t>二、原因：数据库中存在空用户所致</w:t>
      </w:r>
    </w:p>
    <w:p>
      <w:pPr>
        <w:pStyle w:val="Normal"/>
        <w:keepNext/>
        <w:keepLines w:val="false"/>
        <w:widowControl/>
        <w:spacing w:lineRule="atLeast" w:line="420" w:beforeAutospacing="0" w:before="525" w:afterAutospacing="0" w:after="525"/>
        <w:ind w:left="0" w:right="0" w:hanging="0"/>
        <w:jc w:val="left"/>
        <w:rPr>
          <w:rFonts w:ascii="Hiragino Sans GB W3" w:hAnsi="Hiragino Sans GB W3" w:eastAsia="宋体" w:cs="Hiragino Sans GB W3"/>
          <w:b w:val="false"/>
          <w:b w:val="false"/>
          <w:i w:val="false"/>
          <w:i w:val="false"/>
          <w:caps w:val="false"/>
          <w:smallCaps w:val="false"/>
          <w:color w:val="656E6A"/>
          <w:spacing w:val="0"/>
          <w:sz w:val="24"/>
          <w:szCs w:val="24"/>
          <w:lang w:val="en-US" w:eastAsia="zh-CN"/>
        </w:rPr>
      </w:pPr>
      <w:r>
        <w:rPr>
          <w:rFonts w:ascii="Hiragino Sans GB W3" w:hAnsi="Hiragino Sans GB W3" w:cs="Hiragino Sans GB W3"/>
          <w:b w:val="false"/>
          <w:i w:val="false"/>
          <w:caps w:val="false"/>
          <w:smallCaps w:val="false"/>
          <w:color w:val="656E6A"/>
          <w:spacing w:val="0"/>
          <w:sz w:val="24"/>
          <w:szCs w:val="24"/>
          <w:lang w:eastAsia="zh-CN"/>
        </w:rPr>
        <w:t>这个方法确实可以解决</w:t>
      </w:r>
      <w:r>
        <w:rPr>
          <w:rFonts w:eastAsia="宋体" w:cs="Hiragino Sans GB W3" w:ascii="Hiragino Sans GB W3" w:hAnsi="Hiragino Sans GB W3"/>
          <w:b w:val="false"/>
          <w:i w:val="false"/>
          <w:caps w:val="false"/>
          <w:smallCaps w:val="false"/>
          <w:color w:val="656E6A"/>
          <w:spacing w:val="0"/>
          <w:sz w:val="24"/>
          <w:szCs w:val="24"/>
          <w:lang w:val="en-US" w:eastAsia="zh-CN"/>
        </w:rPr>
        <w:t>mysql</w:t>
      </w:r>
      <w:r>
        <w:rPr>
          <w:rFonts w:ascii="Hiragino Sans GB W3" w:hAnsi="Hiragino Sans GB W3" w:cs="Hiragino Sans GB W3"/>
          <w:b w:val="false"/>
          <w:i w:val="false"/>
          <w:caps w:val="false"/>
          <w:smallCaps w:val="false"/>
          <w:color w:val="656E6A"/>
          <w:spacing w:val="0"/>
          <w:sz w:val="24"/>
          <w:szCs w:val="24"/>
          <w:lang w:val="en-US" w:eastAsia="zh-CN"/>
        </w:rPr>
        <w:t>密码登录不正确的问题，不错，首先就是停止服务，然后输入第二道命令，在登入，可能要输入密码，密码就是最初设置的密码：</w:t>
      </w:r>
    </w:p>
    <w:p>
      <w:pPr>
        <w:pStyle w:val="Normal"/>
        <w:keepNext/>
        <w:keepLines w:val="false"/>
        <w:widowControl/>
        <w:spacing w:lineRule="atLeast" w:line="420" w:beforeAutospacing="0" w:before="525" w:afterAutospacing="0" w:after="525"/>
        <w:ind w:left="0" w:right="0" w:hanging="0"/>
        <w:jc w:val="left"/>
        <w:rPr>
          <w:rFonts w:ascii="Hiragino Sans GB W3" w:hAnsi="Hiragino Sans GB W3" w:eastAsia="宋体" w:cs="Hiragino Sans GB W3"/>
          <w:b w:val="false"/>
          <w:b w:val="false"/>
          <w:i w:val="false"/>
          <w:i w:val="false"/>
          <w:caps w:val="false"/>
          <w:smallCaps w:val="false"/>
          <w:color w:val="656E6A"/>
          <w:spacing w:val="0"/>
          <w:sz w:val="24"/>
          <w:szCs w:val="24"/>
          <w:lang w:val="en-US" w:eastAsia="zh-CN"/>
        </w:rPr>
      </w:pPr>
      <w:r>
        <w:rPr>
          <w:rFonts w:eastAsia="宋体" w:cs="Hiragino Sans GB W3" w:ascii="Hiragino Sans GB W3" w:hAnsi="Hiragino Sans GB W3"/>
          <w:b w:val="false"/>
          <w:i w:val="false"/>
          <w:caps w:val="false"/>
          <w:smallCaps w:val="false"/>
          <w:color w:val="656E6A"/>
          <w:spacing w:val="0"/>
          <w:sz w:val="24"/>
          <w:szCs w:val="24"/>
          <w:lang w:val="en-US" w:eastAsia="zh-CN"/>
        </w:rPr>
        <w:t>123456</w:t>
      </w:r>
      <w:r>
        <w:rPr>
          <w:rFonts w:ascii="Hiragino Sans GB W3" w:hAnsi="Hiragino Sans GB W3" w:cs="Hiragino Sans GB W3"/>
          <w:b w:val="false"/>
          <w:i w:val="false"/>
          <w:caps w:val="false"/>
          <w:smallCaps w:val="false"/>
          <w:color w:val="656E6A"/>
          <w:spacing w:val="0"/>
          <w:sz w:val="24"/>
          <w:szCs w:val="24"/>
          <w:lang w:val="en-US" w:eastAsia="zh-CN"/>
        </w:rPr>
        <w:t>，输入密码之后是可以登入的</w:t>
      </w:r>
    </w:p>
    <w:p>
      <w:pPr>
        <w:pStyle w:val="Normal"/>
        <w:keepNext/>
        <w:keepLines w:val="false"/>
        <w:widowControl/>
        <w:spacing w:lineRule="atLeast" w:line="420" w:beforeAutospacing="0" w:before="525" w:afterAutospacing="0" w:after="525"/>
        <w:ind w:left="0" w:right="0" w:hanging="0"/>
        <w:jc w:val="left"/>
        <w:rPr>
          <w:rFonts w:ascii="Hiragino Sans GB W3" w:hAnsi="Hiragino Sans GB W3" w:eastAsia="Hiragino Sans GB W3" w:cs="Hiragino Sans GB W3"/>
          <w:b w:val="false"/>
          <w:b w:val="false"/>
          <w:i w:val="false"/>
          <w:i w:val="false"/>
          <w:caps w:val="false"/>
          <w:smallCaps w:val="false"/>
          <w:color w:val="656E6A"/>
          <w:spacing w:val="0"/>
          <w:sz w:val="24"/>
          <w:szCs w:val="24"/>
        </w:rPr>
      </w:pPr>
      <w:r>
        <w:rPr>
          <w:rFonts w:ascii="Hiragino Sans GB W3" w:hAnsi="Hiragino Sans GB W3" w:cs="Hiragino Sans GB W3" w:eastAsia="Hiragino Sans GB W3"/>
          <w:b w:val="false"/>
          <w:i w:val="false"/>
          <w:caps w:val="false"/>
          <w:smallCaps w:val="false"/>
          <w:color w:val="656E6A"/>
          <w:spacing w:val="0"/>
          <w:sz w:val="24"/>
          <w:szCs w:val="24"/>
          <w:lang w:val="en-US" w:eastAsia="zh-CN" w:bidi="ar"/>
        </w:rPr>
        <w:t>三、处理办法：</w:t>
      </w:r>
    </w:p>
    <w:p>
      <w:pPr>
        <w:pStyle w:val="Normal"/>
        <w:keepNext/>
        <w:keepLines w:val="false"/>
        <w:widowControl/>
        <w:spacing w:lineRule="atLeast" w:line="420" w:beforeAutospacing="0" w:before="525" w:afterAutospacing="0" w:after="525"/>
        <w:ind w:left="0" w:right="0" w:hanging="0"/>
        <w:jc w:val="left"/>
        <w:rPr>
          <w:rFonts w:ascii="Hiragino Sans GB W3" w:hAnsi="Hiragino Sans GB W3" w:eastAsia="Hiragino Sans GB W3" w:cs="Hiragino Sans GB W3"/>
          <w:b w:val="false"/>
          <w:b w:val="false"/>
          <w:i w:val="false"/>
          <w:i w:val="false"/>
          <w:caps w:val="false"/>
          <w:smallCaps w:val="false"/>
          <w:color w:val="656E6A"/>
          <w:spacing w:val="0"/>
          <w:sz w:val="24"/>
          <w:szCs w:val="24"/>
        </w:rPr>
      </w:pPr>
      <w:r>
        <w:rPr>
          <w:rFonts w:eastAsia="Hiragino Sans GB W3" w:cs="Hiragino Sans GB W3" w:ascii="Hiragino Sans GB W3" w:hAnsi="Hiragino Sans GB W3"/>
          <w:b w:val="false"/>
          <w:i w:val="false"/>
          <w:caps w:val="false"/>
          <w:smallCaps w:val="false"/>
          <w:color w:val="656E6A"/>
          <w:spacing w:val="0"/>
          <w:sz w:val="24"/>
          <w:szCs w:val="24"/>
          <w:lang w:val="en-US" w:eastAsia="zh-CN" w:bidi="ar"/>
        </w:rPr>
        <w:t>1</w:t>
      </w:r>
      <w:r>
        <w:rPr>
          <w:rFonts w:ascii="Hiragino Sans GB W3" w:hAnsi="Hiragino Sans GB W3" w:cs="Hiragino Sans GB W3" w:eastAsia="Hiragino Sans GB W3"/>
          <w:b w:val="false"/>
          <w:i w:val="false"/>
          <w:caps w:val="false"/>
          <w:smallCaps w:val="false"/>
          <w:color w:val="656E6A"/>
          <w:spacing w:val="0"/>
          <w:sz w:val="24"/>
          <w:szCs w:val="24"/>
          <w:lang w:val="en-US" w:eastAsia="zh-CN" w:bidi="ar"/>
        </w:rPr>
        <w:t>、停用</w:t>
      </w:r>
      <w:r>
        <w:rPr>
          <w:rFonts w:eastAsia="Hiragino Sans GB W3" w:cs="Hiragino Sans GB W3" w:ascii="Hiragino Sans GB W3" w:hAnsi="Hiragino Sans GB W3"/>
          <w:b w:val="false"/>
          <w:i w:val="false"/>
          <w:caps w:val="false"/>
          <w:smallCaps w:val="false"/>
          <w:color w:val="656E6A"/>
          <w:spacing w:val="0"/>
          <w:sz w:val="24"/>
          <w:szCs w:val="24"/>
          <w:lang w:val="en-US" w:eastAsia="zh-CN" w:bidi="ar"/>
        </w:rPr>
        <w:t>mysql</w:t>
      </w:r>
      <w:r>
        <w:rPr>
          <w:rFonts w:ascii="Hiragino Sans GB W3" w:hAnsi="Hiragino Sans GB W3" w:cs="Hiragino Sans GB W3" w:eastAsia="Hiragino Sans GB W3"/>
          <w:b w:val="false"/>
          <w:i w:val="false"/>
          <w:caps w:val="false"/>
          <w:smallCaps w:val="false"/>
          <w:color w:val="656E6A"/>
          <w:spacing w:val="0"/>
          <w:sz w:val="24"/>
          <w:szCs w:val="24"/>
          <w:lang w:val="en-US" w:eastAsia="zh-CN" w:bidi="ar"/>
        </w:rPr>
        <w:t>服务：</w:t>
      </w:r>
      <w:r>
        <w:rPr>
          <w:rFonts w:eastAsia="Hiragino Sans GB W3" w:cs="Hiragino Sans GB W3" w:ascii="Hiragino Sans GB W3" w:hAnsi="Hiragino Sans GB W3"/>
          <w:b w:val="false"/>
          <w:i w:val="false"/>
          <w:caps w:val="false"/>
          <w:smallCaps w:val="false"/>
          <w:color w:val="656E6A"/>
          <w:spacing w:val="0"/>
          <w:sz w:val="24"/>
          <w:szCs w:val="24"/>
          <w:lang w:val="en-US" w:eastAsia="zh-CN" w:bidi="ar"/>
        </w:rPr>
        <w:t># service mysql stop</w:t>
      </w:r>
    </w:p>
    <w:p>
      <w:pPr>
        <w:pStyle w:val="Normal"/>
        <w:keepNext/>
        <w:keepLines w:val="false"/>
        <w:widowControl/>
        <w:spacing w:lineRule="atLeast" w:line="420" w:beforeAutospacing="0" w:before="525" w:afterAutospacing="0" w:after="525"/>
        <w:ind w:left="0" w:right="0" w:hanging="0"/>
        <w:jc w:val="left"/>
        <w:rPr>
          <w:rFonts w:ascii="Hiragino Sans GB W3" w:hAnsi="Hiragino Sans GB W3" w:eastAsia="Hiragino Sans GB W3" w:cs="Hiragino Sans GB W3"/>
          <w:b w:val="false"/>
          <w:b w:val="false"/>
          <w:i w:val="false"/>
          <w:i w:val="false"/>
          <w:caps w:val="false"/>
          <w:smallCaps w:val="false"/>
          <w:color w:val="656E6A"/>
          <w:spacing w:val="0"/>
          <w:sz w:val="24"/>
          <w:szCs w:val="24"/>
        </w:rPr>
      </w:pPr>
      <w:r>
        <w:rPr>
          <w:rFonts w:eastAsia="Hiragino Sans GB W3" w:cs="Hiragino Sans GB W3" w:ascii="Hiragino Sans GB W3" w:hAnsi="Hiragino Sans GB W3"/>
          <w:b w:val="false"/>
          <w:i w:val="false"/>
          <w:caps w:val="false"/>
          <w:smallCaps w:val="false"/>
          <w:color w:val="656E6A"/>
          <w:spacing w:val="0"/>
          <w:sz w:val="24"/>
          <w:szCs w:val="24"/>
          <w:lang w:val="en-US" w:eastAsia="zh-CN" w:bidi="ar"/>
        </w:rPr>
        <w:t>2</w:t>
      </w:r>
      <w:r>
        <w:rPr>
          <w:rFonts w:ascii="Hiragino Sans GB W3" w:hAnsi="Hiragino Sans GB W3" w:cs="Hiragino Sans GB W3" w:eastAsia="Hiragino Sans GB W3"/>
          <w:b w:val="false"/>
          <w:i w:val="false"/>
          <w:caps w:val="false"/>
          <w:smallCaps w:val="false"/>
          <w:color w:val="656E6A"/>
          <w:spacing w:val="0"/>
          <w:sz w:val="24"/>
          <w:szCs w:val="24"/>
          <w:lang w:val="en-US" w:eastAsia="zh-CN" w:bidi="ar"/>
        </w:rPr>
        <w:t>、输入命令：</w:t>
      </w:r>
      <w:r>
        <w:rPr>
          <w:rFonts w:eastAsia="Hiragino Sans GB W3" w:cs="Hiragino Sans GB W3" w:ascii="Hiragino Sans GB W3" w:hAnsi="Hiragino Sans GB W3"/>
          <w:b w:val="false"/>
          <w:i w:val="false"/>
          <w:caps w:val="false"/>
          <w:smallCaps w:val="false"/>
          <w:color w:val="656E6A"/>
          <w:spacing w:val="0"/>
          <w:sz w:val="24"/>
          <w:szCs w:val="24"/>
          <w:lang w:val="en-US" w:eastAsia="zh-CN" w:bidi="ar"/>
        </w:rPr>
        <w:t># </w:t>
      </w:r>
      <w:r>
        <w:rPr>
          <w:rFonts w:eastAsia="Hiragino Sans GB W3" w:cs="Verdana" w:ascii="Verdana" w:hAnsi="Verdana"/>
          <w:b w:val="false"/>
          <w:i w:val="false"/>
          <w:caps w:val="false"/>
          <w:smallCaps w:val="false"/>
          <w:color w:val="444444"/>
          <w:spacing w:val="0"/>
          <w:sz w:val="24"/>
          <w:szCs w:val="24"/>
          <w:lang w:val="en-US" w:eastAsia="zh-CN" w:bidi="ar"/>
        </w:rPr>
        <w:t>mysqld_safe --user=mysql --skip-grant-tables --skip-networking &amp; </w:t>
      </w:r>
    </w:p>
    <w:p>
      <w:pPr>
        <w:pStyle w:val="Normal"/>
        <w:keepNext/>
        <w:keepLines w:val="false"/>
        <w:widowControl/>
        <w:spacing w:lineRule="atLeast" w:line="420" w:beforeAutospacing="0" w:before="525" w:afterAutospacing="0" w:after="525"/>
        <w:ind w:left="0" w:right="0" w:hanging="0"/>
        <w:jc w:val="left"/>
        <w:rPr>
          <w:rFonts w:ascii="Hiragino Sans GB W3" w:hAnsi="Hiragino Sans GB W3" w:eastAsia="Hiragino Sans GB W3" w:cs="Hiragino Sans GB W3"/>
          <w:b w:val="false"/>
          <w:b w:val="false"/>
          <w:i w:val="false"/>
          <w:i w:val="false"/>
          <w:caps w:val="false"/>
          <w:smallCaps w:val="false"/>
          <w:color w:val="656E6A"/>
          <w:spacing w:val="0"/>
          <w:sz w:val="24"/>
          <w:szCs w:val="24"/>
        </w:rPr>
      </w:pPr>
      <w:r>
        <w:rPr>
          <w:rFonts w:eastAsia="Hiragino Sans GB W3" w:cs="Verdana" w:ascii="Verdana" w:hAnsi="Verdana"/>
          <w:b w:val="false"/>
          <w:i w:val="false"/>
          <w:caps w:val="false"/>
          <w:smallCaps w:val="false"/>
          <w:color w:val="444444"/>
          <w:spacing w:val="0"/>
          <w:sz w:val="24"/>
          <w:szCs w:val="24"/>
          <w:lang w:val="en-US" w:eastAsia="zh-CN" w:bidi="ar"/>
        </w:rPr>
        <w:t>3</w:t>
      </w:r>
      <w:r>
        <w:rPr>
          <w:rFonts w:ascii="Verdana" w:hAnsi="Verdana" w:cs="Verdana" w:eastAsia="Hiragino Sans GB W3"/>
          <w:b w:val="false"/>
          <w:i w:val="false"/>
          <w:caps w:val="false"/>
          <w:smallCaps w:val="false"/>
          <w:color w:val="444444"/>
          <w:spacing w:val="0"/>
          <w:sz w:val="24"/>
          <w:szCs w:val="24"/>
          <w:lang w:val="en-US" w:eastAsia="zh-CN" w:bidi="ar"/>
        </w:rPr>
        <w:t>、登入数据库：</w:t>
      </w:r>
      <w:r>
        <w:rPr>
          <w:rFonts w:eastAsia="Hiragino Sans GB W3" w:cs="Verdana" w:ascii="Verdana" w:hAnsi="Verdana"/>
          <w:b w:val="false"/>
          <w:i w:val="false"/>
          <w:caps w:val="false"/>
          <w:smallCaps w:val="false"/>
          <w:color w:val="444444"/>
          <w:spacing w:val="0"/>
          <w:sz w:val="24"/>
          <w:szCs w:val="24"/>
          <w:lang w:val="en-US" w:eastAsia="zh-CN" w:bidi="ar"/>
        </w:rPr>
        <w:t># mysql -u root mysql</w:t>
      </w:r>
    </w:p>
    <w:p>
      <w:pPr>
        <w:pStyle w:val="Normal"/>
        <w:keepNext/>
        <w:keepLines w:val="false"/>
        <w:widowControl/>
        <w:spacing w:lineRule="atLeast" w:line="420" w:beforeAutospacing="0" w:before="525" w:afterAutospacing="0" w:after="525"/>
        <w:ind w:left="0" w:right="0" w:hanging="0"/>
        <w:jc w:val="left"/>
        <w:rPr>
          <w:rFonts w:ascii="Hiragino Sans GB W3" w:hAnsi="Hiragino Sans GB W3" w:eastAsia="Hiragino Sans GB W3" w:cs="Hiragino Sans GB W3"/>
          <w:b w:val="false"/>
          <w:b w:val="false"/>
          <w:i w:val="false"/>
          <w:i w:val="false"/>
          <w:caps w:val="false"/>
          <w:smallCaps w:val="false"/>
          <w:color w:val="656E6A"/>
          <w:spacing w:val="0"/>
          <w:sz w:val="24"/>
          <w:szCs w:val="24"/>
        </w:rPr>
      </w:pPr>
      <w:r>
        <w:rPr>
          <w:rFonts w:eastAsia="Hiragino Sans GB W3" w:cs="Verdana" w:ascii="Verdana" w:hAnsi="Verdana"/>
          <w:b w:val="false"/>
          <w:i w:val="false"/>
          <w:caps w:val="false"/>
          <w:smallCaps w:val="false"/>
          <w:color w:val="444444"/>
          <w:spacing w:val="0"/>
          <w:sz w:val="24"/>
          <w:szCs w:val="24"/>
          <w:lang w:val="en-US" w:eastAsia="zh-CN" w:bidi="ar"/>
        </w:rPr>
        <w:t>4</w:t>
      </w:r>
      <w:r>
        <w:rPr>
          <w:rFonts w:ascii="Verdana" w:hAnsi="Verdana" w:cs="Verdana" w:eastAsia="Hiragino Sans GB W3"/>
          <w:b w:val="false"/>
          <w:i w:val="false"/>
          <w:caps w:val="false"/>
          <w:smallCaps w:val="false"/>
          <w:color w:val="444444"/>
          <w:spacing w:val="0"/>
          <w:sz w:val="24"/>
          <w:szCs w:val="24"/>
          <w:lang w:val="en-US" w:eastAsia="zh-CN" w:bidi="ar"/>
        </w:rPr>
        <w:t>、</w:t>
      </w:r>
      <w:r>
        <w:rPr>
          <w:rFonts w:eastAsia="Hiragino Sans GB W3" w:cs="Verdana" w:ascii="Verdana" w:hAnsi="Verdana"/>
          <w:b w:val="false"/>
          <w:i w:val="false"/>
          <w:caps w:val="false"/>
          <w:smallCaps w:val="false"/>
          <w:color w:val="444444"/>
          <w:spacing w:val="0"/>
          <w:sz w:val="24"/>
          <w:szCs w:val="24"/>
          <w:lang w:val="en-US" w:eastAsia="zh-CN" w:bidi="ar"/>
        </w:rPr>
        <w:t>mysql&gt; use mysql;</w:t>
      </w:r>
    </w:p>
    <w:p>
      <w:pPr>
        <w:pStyle w:val="Normal"/>
        <w:keepNext/>
        <w:keepLines w:val="false"/>
        <w:widowControl/>
        <w:spacing w:lineRule="atLeast" w:line="420" w:beforeAutospacing="0" w:before="525" w:afterAutospacing="0" w:after="525"/>
        <w:ind w:left="0" w:right="0" w:hanging="0"/>
        <w:jc w:val="left"/>
        <w:rPr>
          <w:rFonts w:ascii="Hiragino Sans GB W3" w:hAnsi="Hiragino Sans GB W3" w:eastAsia="Hiragino Sans GB W3" w:cs="Hiragino Sans GB W3"/>
          <w:b w:val="false"/>
          <w:b w:val="false"/>
          <w:i w:val="false"/>
          <w:i w:val="false"/>
          <w:caps w:val="false"/>
          <w:smallCaps w:val="false"/>
          <w:color w:val="656E6A"/>
          <w:spacing w:val="0"/>
          <w:sz w:val="24"/>
          <w:szCs w:val="24"/>
        </w:rPr>
      </w:pPr>
      <w:r>
        <w:rPr>
          <w:rFonts w:eastAsia="Hiragino Sans GB W3" w:cs="Verdana" w:ascii="Verdana" w:hAnsi="Verdana"/>
          <w:b w:val="false"/>
          <w:i w:val="false"/>
          <w:caps w:val="false"/>
          <w:smallCaps w:val="false"/>
          <w:color w:val="444444"/>
          <w:spacing w:val="0"/>
          <w:sz w:val="24"/>
          <w:szCs w:val="24"/>
          <w:lang w:val="en-US" w:eastAsia="zh-CN" w:bidi="ar"/>
        </w:rPr>
        <w:t>5</w:t>
      </w:r>
      <w:r>
        <w:rPr>
          <w:rFonts w:ascii="Verdana" w:hAnsi="Verdana" w:cs="Verdana" w:eastAsia="Hiragino Sans GB W3"/>
          <w:b w:val="false"/>
          <w:i w:val="false"/>
          <w:caps w:val="false"/>
          <w:smallCaps w:val="false"/>
          <w:color w:val="444444"/>
          <w:spacing w:val="0"/>
          <w:sz w:val="24"/>
          <w:szCs w:val="24"/>
          <w:lang w:val="en-US" w:eastAsia="zh-CN" w:bidi="ar"/>
        </w:rPr>
        <w:t>、</w:t>
      </w:r>
      <w:r>
        <w:rPr>
          <w:rFonts w:eastAsia="Hiragino Sans GB W3" w:cs="Verdana" w:ascii="Verdana" w:hAnsi="Verdana"/>
          <w:b w:val="false"/>
          <w:i w:val="false"/>
          <w:caps w:val="false"/>
          <w:smallCaps w:val="false"/>
          <w:color w:val="444444"/>
          <w:spacing w:val="0"/>
          <w:sz w:val="24"/>
          <w:szCs w:val="24"/>
          <w:lang w:val="en-US" w:eastAsia="zh-CN" w:bidi="ar"/>
        </w:rPr>
        <w:t xml:space="preserve">mysql&gt; select user,host,password from user; </w:t>
      </w:r>
      <w:r>
        <w:rPr>
          <w:rFonts w:ascii="Verdana" w:hAnsi="Verdana" w:cs="Verdana" w:eastAsia="Hiragino Sans GB W3"/>
          <w:b w:val="false"/>
          <w:i w:val="false"/>
          <w:caps w:val="false"/>
          <w:smallCaps w:val="false"/>
          <w:color w:val="444444"/>
          <w:spacing w:val="0"/>
          <w:sz w:val="24"/>
          <w:szCs w:val="24"/>
          <w:lang w:val="en-US" w:eastAsia="zh-CN" w:bidi="ar"/>
        </w:rPr>
        <w:t>结果如下：</w:t>
      </w:r>
    </w:p>
    <w:p>
      <w:pPr>
        <w:pStyle w:val="Normal"/>
        <w:keepNext/>
        <w:keepLines w:val="false"/>
        <w:widowControl/>
        <w:spacing w:lineRule="atLeast" w:line="420" w:beforeAutospacing="0" w:before="525" w:afterAutospacing="0" w:after="525"/>
        <w:ind w:left="0" w:right="0" w:hanging="0"/>
        <w:jc w:val="left"/>
        <w:rPr>
          <w:rFonts w:ascii="Hiragino Sans GB W3" w:hAnsi="Hiragino Sans GB W3" w:eastAsia="Hiragino Sans GB W3" w:cs="Hiragino Sans GB W3"/>
          <w:b w:val="false"/>
          <w:b w:val="false"/>
          <w:i w:val="false"/>
          <w:i w:val="false"/>
          <w:caps w:val="false"/>
          <w:smallCaps w:val="false"/>
          <w:color w:val="656E6A"/>
          <w:spacing w:val="0"/>
          <w:sz w:val="24"/>
          <w:szCs w:val="24"/>
        </w:rPr>
      </w:pPr>
      <w:r>
        <w:rPr>
          <w:rFonts w:eastAsia="Hiragino Sans GB W3" w:cs="Hiragino Sans GB W3" w:ascii="Hiragino Sans GB W3" w:hAnsi="Hiragino Sans GB W3"/>
          <w:b w:val="false"/>
          <w:i w:val="false"/>
          <w:caps w:val="false"/>
          <w:smallCaps w:val="false"/>
          <w:color w:val="656E6A"/>
          <w:spacing w:val="0"/>
          <w:sz w:val="24"/>
          <w:szCs w:val="24"/>
          <w:lang w:val="en-US" w:eastAsia="zh-CN" w:bidi="ar"/>
        </w:rPr>
        <w:t>+------+-----------------------+----------+</w:t>
      </w:r>
    </w:p>
    <w:p>
      <w:pPr>
        <w:pStyle w:val="Normal"/>
        <w:keepNext/>
        <w:keepLines w:val="false"/>
        <w:widowControl/>
        <w:spacing w:lineRule="atLeast" w:line="420" w:beforeAutospacing="0" w:before="525" w:afterAutospacing="0" w:after="525"/>
        <w:ind w:left="0" w:right="0" w:hanging="0"/>
        <w:jc w:val="left"/>
        <w:rPr>
          <w:rFonts w:ascii="Hiragino Sans GB W3" w:hAnsi="Hiragino Sans GB W3" w:eastAsia="Hiragino Sans GB W3" w:cs="Hiragino Sans GB W3"/>
          <w:b w:val="false"/>
          <w:b w:val="false"/>
          <w:i w:val="false"/>
          <w:i w:val="false"/>
          <w:caps w:val="false"/>
          <w:smallCaps w:val="false"/>
          <w:color w:val="656E6A"/>
          <w:spacing w:val="0"/>
          <w:sz w:val="24"/>
          <w:szCs w:val="24"/>
        </w:rPr>
      </w:pPr>
      <w:r>
        <w:rPr>
          <w:rFonts w:eastAsia="Hiragino Sans GB W3" w:cs="Hiragino Sans GB W3" w:ascii="Hiragino Sans GB W3" w:hAnsi="Hiragino Sans GB W3"/>
          <w:b w:val="false"/>
          <w:i w:val="false"/>
          <w:caps w:val="false"/>
          <w:smallCaps w:val="false"/>
          <w:color w:val="656E6A"/>
          <w:spacing w:val="0"/>
          <w:sz w:val="24"/>
          <w:szCs w:val="24"/>
          <w:lang w:val="en-US" w:eastAsia="zh-CN" w:bidi="ar"/>
        </w:rPr>
        <w:t>| user | host                  | password |</w:t>
      </w:r>
    </w:p>
    <w:p>
      <w:pPr>
        <w:pStyle w:val="Normal"/>
        <w:keepNext/>
        <w:keepLines w:val="false"/>
        <w:widowControl/>
        <w:spacing w:lineRule="atLeast" w:line="420" w:beforeAutospacing="0" w:before="525" w:afterAutospacing="0" w:after="525"/>
        <w:ind w:left="0" w:right="0" w:hanging="0"/>
        <w:jc w:val="left"/>
        <w:rPr>
          <w:rFonts w:ascii="Hiragino Sans GB W3" w:hAnsi="Hiragino Sans GB W3" w:eastAsia="Hiragino Sans GB W3" w:cs="Hiragino Sans GB W3"/>
          <w:b w:val="false"/>
          <w:b w:val="false"/>
          <w:i w:val="false"/>
          <w:i w:val="false"/>
          <w:caps w:val="false"/>
          <w:smallCaps w:val="false"/>
          <w:color w:val="656E6A"/>
          <w:spacing w:val="0"/>
          <w:sz w:val="24"/>
          <w:szCs w:val="24"/>
        </w:rPr>
      </w:pPr>
      <w:r>
        <w:rPr>
          <w:rFonts w:eastAsia="Hiragino Sans GB W3" w:cs="Hiragino Sans GB W3" w:ascii="Hiragino Sans GB W3" w:hAnsi="Hiragino Sans GB W3"/>
          <w:b w:val="false"/>
          <w:i w:val="false"/>
          <w:caps w:val="false"/>
          <w:smallCaps w:val="false"/>
          <w:color w:val="656E6A"/>
          <w:spacing w:val="0"/>
          <w:sz w:val="24"/>
          <w:szCs w:val="24"/>
          <w:lang w:val="en-US" w:eastAsia="zh-CN" w:bidi="ar"/>
        </w:rPr>
        <w:t>+------+-----------------------+----------+</w:t>
      </w:r>
    </w:p>
    <w:p>
      <w:pPr>
        <w:pStyle w:val="Normal"/>
        <w:keepNext/>
        <w:keepLines w:val="false"/>
        <w:widowControl/>
        <w:spacing w:lineRule="atLeast" w:line="420" w:beforeAutospacing="0" w:before="525" w:afterAutospacing="0" w:after="525"/>
        <w:ind w:left="0" w:right="0" w:hanging="0"/>
        <w:jc w:val="left"/>
        <w:rPr>
          <w:rFonts w:ascii="Hiragino Sans GB W3" w:hAnsi="Hiragino Sans GB W3" w:eastAsia="Hiragino Sans GB W3" w:cs="Hiragino Sans GB W3"/>
          <w:b w:val="false"/>
          <w:b w:val="false"/>
          <w:i w:val="false"/>
          <w:i w:val="false"/>
          <w:caps w:val="false"/>
          <w:smallCaps w:val="false"/>
          <w:color w:val="656E6A"/>
          <w:spacing w:val="0"/>
          <w:sz w:val="24"/>
          <w:szCs w:val="24"/>
        </w:rPr>
      </w:pPr>
      <w:r>
        <w:rPr>
          <w:rFonts w:eastAsia="Hiragino Sans GB W3" w:cs="Hiragino Sans GB W3" w:ascii="Hiragino Sans GB W3" w:hAnsi="Hiragino Sans GB W3"/>
          <w:b w:val="false"/>
          <w:i w:val="false"/>
          <w:caps w:val="false"/>
          <w:smallCaps w:val="false"/>
          <w:color w:val="656E6A"/>
          <w:spacing w:val="0"/>
          <w:sz w:val="24"/>
          <w:szCs w:val="24"/>
          <w:lang w:val="en-US" w:eastAsia="zh-CN" w:bidi="ar"/>
        </w:rPr>
        <w:t>| root | %                           | mima  |</w:t>
      </w:r>
    </w:p>
    <w:p>
      <w:pPr>
        <w:pStyle w:val="Normal"/>
        <w:keepNext/>
        <w:keepLines w:val="false"/>
        <w:widowControl/>
        <w:spacing w:lineRule="atLeast" w:line="420" w:beforeAutospacing="0" w:before="525" w:afterAutospacing="0" w:after="525"/>
        <w:ind w:left="0" w:right="0" w:hanging="0"/>
        <w:jc w:val="left"/>
        <w:rPr>
          <w:rFonts w:ascii="Hiragino Sans GB W3" w:hAnsi="Hiragino Sans GB W3" w:eastAsia="Hiragino Sans GB W3" w:cs="Hiragino Sans GB W3"/>
          <w:b w:val="false"/>
          <w:b w:val="false"/>
          <w:i w:val="false"/>
          <w:i w:val="false"/>
          <w:caps w:val="false"/>
          <w:smallCaps w:val="false"/>
          <w:color w:val="656E6A"/>
          <w:spacing w:val="0"/>
          <w:sz w:val="24"/>
          <w:szCs w:val="24"/>
        </w:rPr>
      </w:pPr>
      <w:r>
        <w:rPr>
          <w:rFonts w:eastAsia="Hiragino Sans GB W3" w:cs="Hiragino Sans GB W3" w:ascii="Hiragino Sans GB W3" w:hAnsi="Hiragino Sans GB W3"/>
          <w:b w:val="false"/>
          <w:i w:val="false"/>
          <w:caps w:val="false"/>
          <w:smallCaps w:val="false"/>
          <w:color w:val="656E6A"/>
          <w:spacing w:val="0"/>
          <w:sz w:val="24"/>
          <w:szCs w:val="24"/>
          <w:lang w:val="en-US" w:eastAsia="zh-CN" w:bidi="ar"/>
        </w:rPr>
        <w:t>| root | localhost.localdomain | mima  |</w:t>
      </w:r>
    </w:p>
    <w:p>
      <w:pPr>
        <w:pStyle w:val="Normal"/>
        <w:keepNext/>
        <w:keepLines w:val="false"/>
        <w:widowControl/>
        <w:spacing w:lineRule="atLeast" w:line="420" w:beforeAutospacing="0" w:before="525" w:afterAutospacing="0" w:after="525"/>
        <w:ind w:left="0" w:right="0" w:hanging="0"/>
        <w:jc w:val="left"/>
        <w:rPr>
          <w:rFonts w:ascii="Hiragino Sans GB W3" w:hAnsi="Hiragino Sans GB W3" w:eastAsia="Hiragino Sans GB W3" w:cs="Hiragino Sans GB W3"/>
          <w:b w:val="false"/>
          <w:b w:val="false"/>
          <w:i w:val="false"/>
          <w:i w:val="false"/>
          <w:caps w:val="false"/>
          <w:smallCaps w:val="false"/>
          <w:color w:val="656E6A"/>
          <w:spacing w:val="0"/>
          <w:sz w:val="24"/>
          <w:szCs w:val="24"/>
        </w:rPr>
      </w:pPr>
      <w:r>
        <w:rPr>
          <w:rFonts w:eastAsia="Hiragino Sans GB W3" w:cs="Hiragino Sans GB W3" w:ascii="Hiragino Sans GB W3" w:hAnsi="Hiragino Sans GB W3"/>
          <w:b w:val="false"/>
          <w:i w:val="false"/>
          <w:caps w:val="false"/>
          <w:smallCaps w:val="false"/>
          <w:color w:val="656E6A"/>
          <w:spacing w:val="0"/>
          <w:sz w:val="24"/>
          <w:szCs w:val="24"/>
          <w:lang w:val="en-US" w:eastAsia="zh-CN" w:bidi="ar"/>
        </w:rPr>
        <w:t>| root | 127.0.0.1                 | mima  |</w:t>
      </w:r>
    </w:p>
    <w:p>
      <w:pPr>
        <w:pStyle w:val="Normal"/>
        <w:keepNext/>
        <w:keepLines w:val="false"/>
        <w:widowControl/>
        <w:spacing w:lineRule="atLeast" w:line="420" w:beforeAutospacing="0" w:before="525" w:afterAutospacing="0" w:after="525"/>
        <w:ind w:left="0" w:right="0" w:hanging="0"/>
        <w:jc w:val="left"/>
        <w:rPr>
          <w:rFonts w:ascii="Hiragino Sans GB W3" w:hAnsi="Hiragino Sans GB W3" w:eastAsia="Hiragino Sans GB W3" w:cs="Hiragino Sans GB W3"/>
          <w:b w:val="false"/>
          <w:b w:val="false"/>
          <w:i w:val="false"/>
          <w:i w:val="false"/>
          <w:caps w:val="false"/>
          <w:smallCaps w:val="false"/>
          <w:color w:val="656E6A"/>
          <w:spacing w:val="0"/>
          <w:sz w:val="24"/>
          <w:szCs w:val="24"/>
        </w:rPr>
      </w:pPr>
      <w:r>
        <w:rPr>
          <w:rFonts w:eastAsia="Hiragino Sans GB W3" w:cs="Hiragino Sans GB W3" w:ascii="Hiragino Sans GB W3" w:hAnsi="Hiragino Sans GB W3"/>
          <w:b w:val="false"/>
          <w:i w:val="false"/>
          <w:caps w:val="false"/>
          <w:smallCaps w:val="false"/>
          <w:color w:val="656E6A"/>
          <w:spacing w:val="0"/>
          <w:sz w:val="24"/>
          <w:szCs w:val="24"/>
          <w:lang w:val="en-US" w:eastAsia="zh-CN" w:bidi="ar"/>
        </w:rPr>
        <w:t>|        | localhost                  |          |</w:t>
      </w:r>
    </w:p>
    <w:p>
      <w:pPr>
        <w:pStyle w:val="Normal"/>
        <w:keepNext/>
        <w:keepLines w:val="false"/>
        <w:widowControl/>
        <w:spacing w:lineRule="atLeast" w:line="420" w:beforeAutospacing="0" w:before="525" w:afterAutospacing="0" w:after="525"/>
        <w:ind w:left="0" w:right="0" w:hanging="0"/>
        <w:jc w:val="left"/>
        <w:rPr>
          <w:rFonts w:ascii="Hiragino Sans GB W3" w:hAnsi="Hiragino Sans GB W3" w:eastAsia="Hiragino Sans GB W3" w:cs="Hiragino Sans GB W3"/>
          <w:b w:val="false"/>
          <w:b w:val="false"/>
          <w:i w:val="false"/>
          <w:i w:val="false"/>
          <w:caps w:val="false"/>
          <w:smallCaps w:val="false"/>
          <w:color w:val="656E6A"/>
          <w:spacing w:val="0"/>
          <w:sz w:val="24"/>
          <w:szCs w:val="24"/>
        </w:rPr>
      </w:pPr>
      <w:r>
        <w:rPr>
          <w:rFonts w:eastAsia="Hiragino Sans GB W3" w:cs="Hiragino Sans GB W3" w:ascii="Hiragino Sans GB W3" w:hAnsi="Hiragino Sans GB W3"/>
          <w:b w:val="false"/>
          <w:i w:val="false"/>
          <w:caps w:val="false"/>
          <w:smallCaps w:val="false"/>
          <w:color w:val="656E6A"/>
          <w:spacing w:val="0"/>
          <w:sz w:val="24"/>
          <w:szCs w:val="24"/>
          <w:lang w:val="en-US" w:eastAsia="zh-CN" w:bidi="ar"/>
        </w:rPr>
        <w:t>|        | localhost.localdomain |          |</w:t>
      </w:r>
    </w:p>
    <w:p>
      <w:pPr>
        <w:pStyle w:val="Normal"/>
        <w:keepNext/>
        <w:keepLines w:val="false"/>
        <w:widowControl/>
        <w:spacing w:lineRule="atLeast" w:line="420" w:beforeAutospacing="0" w:before="525" w:afterAutospacing="0" w:after="525"/>
        <w:ind w:left="0" w:right="0" w:hanging="0"/>
        <w:jc w:val="left"/>
        <w:rPr>
          <w:rFonts w:ascii="Hiragino Sans GB W3" w:hAnsi="Hiragino Sans GB W3" w:eastAsia="Hiragino Sans GB W3" w:cs="Hiragino Sans GB W3"/>
          <w:b w:val="false"/>
          <w:b w:val="false"/>
          <w:i w:val="false"/>
          <w:i w:val="false"/>
          <w:caps w:val="false"/>
          <w:smallCaps w:val="false"/>
          <w:color w:val="656E6A"/>
          <w:spacing w:val="0"/>
          <w:sz w:val="24"/>
          <w:szCs w:val="24"/>
        </w:rPr>
      </w:pPr>
      <w:r>
        <w:rPr>
          <w:rFonts w:eastAsia="Hiragino Sans GB W3" w:cs="Hiragino Sans GB W3" w:ascii="Hiragino Sans GB W3" w:hAnsi="Hiragino Sans GB W3"/>
          <w:b w:val="false"/>
          <w:i w:val="false"/>
          <w:caps w:val="false"/>
          <w:smallCaps w:val="false"/>
          <w:color w:val="656E6A"/>
          <w:spacing w:val="0"/>
          <w:sz w:val="24"/>
          <w:szCs w:val="24"/>
          <w:lang w:val="en-US" w:eastAsia="zh-CN" w:bidi="ar"/>
        </w:rPr>
        <w:t>+------+-----------------------+----------+</w:t>
      </w:r>
    </w:p>
    <w:p>
      <w:pPr>
        <w:pStyle w:val="Normal"/>
        <w:keepNext/>
        <w:keepLines w:val="false"/>
        <w:widowControl/>
        <w:spacing w:lineRule="atLeast" w:line="420" w:beforeAutospacing="0" w:before="525" w:afterAutospacing="0" w:after="525"/>
        <w:ind w:left="0" w:right="0" w:hanging="0"/>
        <w:jc w:val="left"/>
        <w:rPr>
          <w:rFonts w:ascii="Hiragino Sans GB W3" w:hAnsi="Hiragino Sans GB W3" w:eastAsia="Hiragino Sans GB W3" w:cs="Hiragino Sans GB W3"/>
          <w:b w:val="false"/>
          <w:b w:val="false"/>
          <w:i w:val="false"/>
          <w:i w:val="false"/>
          <w:caps w:val="false"/>
          <w:smallCaps w:val="false"/>
          <w:color w:val="656E6A"/>
          <w:spacing w:val="0"/>
          <w:sz w:val="24"/>
          <w:szCs w:val="24"/>
        </w:rPr>
      </w:pPr>
      <w:r>
        <w:rPr>
          <w:rFonts w:eastAsia="Hiragino Sans GB W3" w:cs="Verdana" w:ascii="Verdana" w:hAnsi="Verdana"/>
          <w:b w:val="false"/>
          <w:i w:val="false"/>
          <w:caps w:val="false"/>
          <w:smallCaps w:val="false"/>
          <w:color w:val="444444"/>
          <w:spacing w:val="0"/>
          <w:sz w:val="24"/>
          <w:szCs w:val="24"/>
          <w:lang w:val="en-US" w:eastAsia="zh-CN" w:bidi="ar"/>
        </w:rPr>
        <w:t>6</w:t>
      </w:r>
      <w:r>
        <w:rPr>
          <w:rFonts w:ascii="Verdana" w:hAnsi="Verdana" w:cs="Verdana" w:eastAsia="Hiragino Sans GB W3"/>
          <w:b w:val="false"/>
          <w:i w:val="false"/>
          <w:caps w:val="false"/>
          <w:smallCaps w:val="false"/>
          <w:color w:val="444444"/>
          <w:spacing w:val="0"/>
          <w:sz w:val="24"/>
          <w:szCs w:val="24"/>
          <w:lang w:val="en-US" w:eastAsia="zh-CN" w:bidi="ar"/>
        </w:rPr>
        <w:t>、将上面查询出来的空用户删除：</w:t>
      </w:r>
      <w:r>
        <w:rPr>
          <w:rFonts w:eastAsia="Hiragino Sans GB W3" w:cs="Verdana" w:ascii="Verdana" w:hAnsi="Verdana"/>
          <w:b w:val="false"/>
          <w:i w:val="false"/>
          <w:caps w:val="false"/>
          <w:smallCaps w:val="false"/>
          <w:color w:val="444444"/>
          <w:spacing w:val="0"/>
          <w:sz w:val="24"/>
          <w:szCs w:val="24"/>
          <w:lang w:val="en-US" w:eastAsia="zh-CN" w:bidi="ar"/>
        </w:rPr>
        <w:t>mysql&gt; delete from user where user='';</w:t>
      </w:r>
    </w:p>
    <w:p>
      <w:pPr>
        <w:pStyle w:val="Normal"/>
        <w:keepNext/>
        <w:keepLines w:val="false"/>
        <w:widowControl/>
        <w:spacing w:lineRule="atLeast" w:line="420" w:beforeAutospacing="0" w:before="525" w:afterAutospacing="0" w:after="525"/>
        <w:ind w:left="0" w:right="0" w:hanging="0"/>
        <w:jc w:val="left"/>
        <w:rPr>
          <w:rFonts w:ascii="Hiragino Sans GB W3" w:hAnsi="Hiragino Sans GB W3" w:eastAsia="Hiragino Sans GB W3" w:cs="Hiragino Sans GB W3"/>
          <w:b w:val="false"/>
          <w:b w:val="false"/>
          <w:i w:val="false"/>
          <w:i w:val="false"/>
          <w:caps w:val="false"/>
          <w:smallCaps w:val="false"/>
          <w:color w:val="656E6A"/>
          <w:spacing w:val="0"/>
          <w:sz w:val="24"/>
          <w:szCs w:val="24"/>
        </w:rPr>
      </w:pPr>
      <w:r>
        <w:rPr>
          <w:rFonts w:eastAsia="Hiragino Sans GB W3" w:cs="Verdana" w:ascii="Verdana" w:hAnsi="Verdana"/>
          <w:b w:val="false"/>
          <w:i w:val="false"/>
          <w:caps w:val="false"/>
          <w:smallCaps w:val="false"/>
          <w:color w:val="444444"/>
          <w:spacing w:val="0"/>
          <w:sz w:val="24"/>
          <w:szCs w:val="24"/>
          <w:lang w:val="en-US" w:eastAsia="zh-CN" w:bidi="ar"/>
        </w:rPr>
        <w:t>7</w:t>
      </w:r>
      <w:r>
        <w:rPr>
          <w:rFonts w:ascii="Verdana" w:hAnsi="Verdana" w:cs="Verdana" w:eastAsia="Hiragino Sans GB W3"/>
          <w:b w:val="false"/>
          <w:i w:val="false"/>
          <w:caps w:val="false"/>
          <w:smallCaps w:val="false"/>
          <w:color w:val="444444"/>
          <w:spacing w:val="0"/>
          <w:sz w:val="24"/>
          <w:szCs w:val="24"/>
          <w:lang w:val="en-US" w:eastAsia="zh-CN" w:bidi="ar"/>
        </w:rPr>
        <w:t>、退出数据库：</w:t>
      </w:r>
      <w:r>
        <w:rPr>
          <w:rFonts w:eastAsia="Hiragino Sans GB W3" w:cs="Verdana" w:ascii="Verdana" w:hAnsi="Verdana"/>
          <w:b w:val="false"/>
          <w:i w:val="false"/>
          <w:caps w:val="false"/>
          <w:smallCaps w:val="false"/>
          <w:color w:val="444444"/>
          <w:spacing w:val="0"/>
          <w:sz w:val="24"/>
          <w:szCs w:val="24"/>
          <w:lang w:val="en-US" w:eastAsia="zh-CN" w:bidi="ar"/>
        </w:rPr>
        <w:t>mysql&gt; quit</w:t>
      </w:r>
    </w:p>
    <w:p>
      <w:pPr>
        <w:pStyle w:val="Normal"/>
        <w:keepNext/>
        <w:keepLines w:val="false"/>
        <w:widowControl/>
        <w:spacing w:lineRule="atLeast" w:line="420" w:beforeAutospacing="0" w:before="525" w:afterAutospacing="0" w:after="525"/>
        <w:ind w:left="0" w:right="0" w:hanging="0"/>
        <w:jc w:val="left"/>
        <w:rPr>
          <w:rFonts w:ascii="Hiragino Sans GB W3" w:hAnsi="Hiragino Sans GB W3" w:eastAsia="Hiragino Sans GB W3" w:cs="Hiragino Sans GB W3"/>
          <w:b w:val="false"/>
          <w:b w:val="false"/>
          <w:i w:val="false"/>
          <w:i w:val="false"/>
          <w:caps w:val="false"/>
          <w:smallCaps w:val="false"/>
          <w:color w:val="656E6A"/>
          <w:spacing w:val="0"/>
          <w:sz w:val="24"/>
          <w:szCs w:val="24"/>
        </w:rPr>
      </w:pPr>
      <w:r>
        <w:rPr>
          <w:rFonts w:eastAsia="Hiragino Sans GB W3" w:cs="Verdana" w:ascii="Verdana" w:hAnsi="Verdana"/>
          <w:b w:val="false"/>
          <w:i w:val="false"/>
          <w:caps w:val="false"/>
          <w:smallCaps w:val="false"/>
          <w:color w:val="444444"/>
          <w:spacing w:val="0"/>
          <w:sz w:val="24"/>
          <w:szCs w:val="24"/>
          <w:lang w:val="en-US" w:eastAsia="zh-CN" w:bidi="ar"/>
        </w:rPr>
        <w:t>8</w:t>
      </w:r>
      <w:r>
        <w:rPr>
          <w:rFonts w:ascii="Verdana" w:hAnsi="Verdana" w:cs="Verdana" w:eastAsia="Hiragino Sans GB W3"/>
          <w:b w:val="false"/>
          <w:i w:val="false"/>
          <w:caps w:val="false"/>
          <w:smallCaps w:val="false"/>
          <w:color w:val="444444"/>
          <w:spacing w:val="0"/>
          <w:sz w:val="24"/>
          <w:szCs w:val="24"/>
          <w:lang w:val="en-US" w:eastAsia="zh-CN" w:bidi="ar"/>
        </w:rPr>
        <w:t>、启动</w:t>
      </w:r>
      <w:r>
        <w:rPr>
          <w:rFonts w:eastAsia="Hiragino Sans GB W3" w:cs="Verdana" w:ascii="Verdana" w:hAnsi="Verdana"/>
          <w:b w:val="false"/>
          <w:i w:val="false"/>
          <w:caps w:val="false"/>
          <w:smallCaps w:val="false"/>
          <w:color w:val="444444"/>
          <w:spacing w:val="0"/>
          <w:sz w:val="24"/>
          <w:szCs w:val="24"/>
          <w:lang w:val="en-US" w:eastAsia="zh-CN" w:bidi="ar"/>
        </w:rPr>
        <w:t>mysql</w:t>
      </w:r>
      <w:r>
        <w:rPr>
          <w:rFonts w:ascii="Verdana" w:hAnsi="Verdana" w:cs="Verdana" w:eastAsia="Hiragino Sans GB W3"/>
          <w:b w:val="false"/>
          <w:i w:val="false"/>
          <w:caps w:val="false"/>
          <w:smallCaps w:val="false"/>
          <w:color w:val="444444"/>
          <w:spacing w:val="0"/>
          <w:sz w:val="24"/>
          <w:szCs w:val="24"/>
          <w:lang w:val="en-US" w:eastAsia="zh-CN" w:bidi="ar"/>
        </w:rPr>
        <w:t>服务：</w:t>
      </w:r>
      <w:r>
        <w:rPr>
          <w:rFonts w:eastAsia="Hiragino Sans GB W3" w:cs="Verdana" w:ascii="Verdana" w:hAnsi="Verdana"/>
          <w:b w:val="false"/>
          <w:i w:val="false"/>
          <w:caps w:val="false"/>
          <w:smallCaps w:val="false"/>
          <w:color w:val="444444"/>
          <w:spacing w:val="0"/>
          <w:sz w:val="24"/>
          <w:szCs w:val="24"/>
          <w:lang w:val="en-US" w:eastAsia="zh-CN" w:bidi="ar"/>
        </w:rPr>
        <w:t># service mysql start</w:t>
      </w:r>
    </w:p>
    <w:p>
      <w:pPr>
        <w:pStyle w:val="Normal"/>
        <w:keepNext/>
        <w:keepLines w:val="false"/>
        <w:widowControl/>
        <w:spacing w:lineRule="atLeast" w:line="420" w:beforeAutospacing="0" w:before="525" w:afterAutospacing="0" w:after="525"/>
        <w:ind w:left="0" w:right="0" w:hanging="0"/>
        <w:jc w:val="left"/>
        <w:rPr>
          <w:lang w:val="en-US" w:eastAsia="zh-CN"/>
        </w:rPr>
      </w:pPr>
      <w:r>
        <w:rPr>
          <w:rFonts w:eastAsia="Hiragino Sans GB W3" w:cs="Verdana" w:ascii="Verdana" w:hAnsi="Verdana"/>
          <w:b w:val="false"/>
          <w:i w:val="false"/>
          <w:caps w:val="false"/>
          <w:smallCaps w:val="false"/>
          <w:color w:val="444444"/>
          <w:spacing w:val="0"/>
          <w:sz w:val="24"/>
          <w:szCs w:val="24"/>
          <w:lang w:val="en-US" w:eastAsia="zh-CN" w:bidi="ar"/>
        </w:rPr>
        <w:t>9</w:t>
      </w:r>
      <w:r>
        <w:rPr>
          <w:rFonts w:ascii="Verdana" w:hAnsi="Verdana" w:cs="Verdana" w:eastAsia="Hiragino Sans GB W3"/>
          <w:b w:val="false"/>
          <w:i w:val="false"/>
          <w:caps w:val="false"/>
          <w:smallCaps w:val="false"/>
          <w:color w:val="444444"/>
          <w:spacing w:val="0"/>
          <w:sz w:val="24"/>
          <w:szCs w:val="24"/>
          <w:lang w:val="en-US" w:eastAsia="zh-CN" w:bidi="ar"/>
        </w:rPr>
        <w:t>、重新用命令‘</w:t>
      </w:r>
      <w:r>
        <w:rPr>
          <w:rFonts w:eastAsia="Hiragino Sans GB W3" w:cs="Verdana" w:ascii="Verdana" w:hAnsi="Verdana"/>
          <w:b w:val="false"/>
          <w:i w:val="false"/>
          <w:caps w:val="false"/>
          <w:smallCaps w:val="false"/>
          <w:color w:val="444444"/>
          <w:spacing w:val="0"/>
          <w:sz w:val="24"/>
          <w:szCs w:val="24"/>
          <w:lang w:val="en-US" w:eastAsia="zh-CN" w:bidi="ar"/>
        </w:rPr>
        <w:t>mysql -u root -p’</w:t>
      </w:r>
      <w:r>
        <w:rPr>
          <w:rFonts w:ascii="Verdana" w:hAnsi="Verdana" w:cs="Verdana" w:eastAsia="Hiragino Sans GB W3"/>
          <w:b w:val="false"/>
          <w:i w:val="false"/>
          <w:caps w:val="false"/>
          <w:smallCaps w:val="false"/>
          <w:color w:val="444444"/>
          <w:spacing w:val="0"/>
          <w:sz w:val="24"/>
          <w:szCs w:val="24"/>
          <w:lang w:val="en-US" w:eastAsia="zh-CN" w:bidi="ar"/>
        </w:rPr>
        <w:t>登录，</w:t>
      </w:r>
      <w:r>
        <w:rPr>
          <w:rFonts w:eastAsia="Hiragino Sans GB W3" w:cs="Verdana" w:ascii="Verdana" w:hAnsi="Verdana"/>
          <w:b w:val="false"/>
          <w:i w:val="false"/>
          <w:caps w:val="false"/>
          <w:smallCaps w:val="false"/>
          <w:color w:val="444444"/>
          <w:spacing w:val="0"/>
          <w:sz w:val="24"/>
          <w:szCs w:val="24"/>
          <w:lang w:val="en-US" w:eastAsia="zh-CN" w:bidi="ar"/>
        </w:rPr>
        <w:t>OK</w:t>
      </w:r>
      <w:r>
        <w:rPr>
          <w:rFonts w:ascii="Verdana" w:hAnsi="Verdana" w:cs="Verdana" w:eastAsia="Hiragino Sans GB W3"/>
          <w:b w:val="false"/>
          <w:i w:val="false"/>
          <w:caps w:val="false"/>
          <w:smallCaps w:val="false"/>
          <w:color w:val="444444"/>
          <w:spacing w:val="0"/>
          <w:sz w:val="24"/>
          <w:szCs w:val="24"/>
          <w:lang w:val="en-US" w:eastAsia="zh-CN" w:bidi="ar"/>
        </w:rPr>
        <w:t>！</w:t>
      </w:r>
    </w:p>
    <w:p>
      <w:pPr>
        <w:pStyle w:val="Normal"/>
        <w:rPr>
          <w:lang w:val="en-US" w:eastAsia="zh-CN"/>
        </w:rPr>
      </w:pPr>
      <w:r>
        <w:rPr>
          <w:lang w:val="en-US" w:eastAsia="zh-CN"/>
        </w:rPr>
        <w:t>这两天在</w:t>
      </w:r>
      <w:r>
        <w:rPr>
          <w:lang w:val="en-US" w:eastAsia="zh-CN"/>
        </w:rPr>
        <w:t>ubuntu</w:t>
      </w:r>
      <w:r>
        <w:rPr>
          <w:lang w:val="en-US" w:eastAsia="zh-CN"/>
        </w:rPr>
        <w:t>下安装</w:t>
      </w:r>
      <w:r>
        <w:rPr>
          <w:lang w:val="en-US" w:eastAsia="zh-CN"/>
        </w:rPr>
        <w:t>mysql</w:t>
      </w:r>
      <w:r>
        <w:rPr>
          <w:lang w:val="en-US" w:eastAsia="zh-CN"/>
        </w:rPr>
        <w:t>遇到了麻烦了试了网上的很多方法都不行，均安装失败，换了很多版本的</w:t>
      </w:r>
      <w:r>
        <w:rPr>
          <w:lang w:val="en-US" w:eastAsia="zh-CN"/>
        </w:rPr>
        <w:t>ubuntu</w:t>
      </w:r>
      <w:r>
        <w:rPr>
          <w:lang w:val="en-US" w:eastAsia="zh-CN"/>
        </w:rPr>
        <w:t>还有</w:t>
      </w:r>
      <w:r>
        <w:rPr>
          <w:lang w:val="en-US" w:eastAsia="zh-CN"/>
        </w:rPr>
        <w:t>centos</w:t>
      </w:r>
      <w:r>
        <w:rPr>
          <w:lang w:val="en-US" w:eastAsia="zh-CN"/>
        </w:rPr>
        <w:t>都是失败，坑爹的啊，都快放弃了，今天晚上十点多的时候想着，再试一次，然后再</w:t>
      </w:r>
      <w:r>
        <w:rPr>
          <w:lang w:val="en-US" w:eastAsia="zh-CN"/>
        </w:rPr>
        <w:t>baidu</w:t>
      </w:r>
      <w:r>
        <w:rPr>
          <w:lang w:val="en-US" w:eastAsia="zh-CN"/>
        </w:rPr>
        <w:t>里面搜索，关键字：</w:t>
      </w:r>
      <w:r>
        <w:rPr>
          <w:lang w:val="en-US" w:eastAsia="zh-CN"/>
        </w:rPr>
        <w:t>ubuntu</w:t>
      </w:r>
      <w:r>
        <w:rPr>
          <w:lang w:val="en-US" w:eastAsia="zh-CN"/>
        </w:rPr>
        <w:t>下如何安装</w:t>
      </w:r>
      <w:r>
        <w:rPr>
          <w:lang w:val="en-US" w:eastAsia="zh-CN"/>
        </w:rPr>
        <w:t>mysql</w:t>
      </w:r>
      <w:r>
        <w:rPr>
          <w:lang w:val="en-US" w:eastAsia="zh-CN"/>
        </w:rPr>
        <w:t>，居然出现了不同的答案，试着安装，居然成功了，原来之前搜索的都是在</w:t>
      </w:r>
      <w:r>
        <w:rPr>
          <w:lang w:val="en-US" w:eastAsia="zh-CN"/>
        </w:rPr>
        <w:t>linux</w:t>
      </w:r>
      <w:r>
        <w:rPr>
          <w:lang w:val="en-US" w:eastAsia="zh-CN"/>
        </w:rPr>
        <w:t>下安装</w:t>
      </w:r>
      <w:r>
        <w:rPr>
          <w:lang w:val="en-US" w:eastAsia="zh-CN"/>
        </w:rPr>
        <w:t>mysql</w:t>
      </w:r>
      <w:r>
        <w:rPr>
          <w:lang w:val="en-US" w:eastAsia="zh-CN"/>
        </w:rPr>
        <w:t>，但是</w:t>
      </w:r>
      <w:r>
        <w:rPr>
          <w:lang w:val="en-US" w:eastAsia="zh-CN"/>
        </w:rPr>
        <w:t>linux</w:t>
      </w:r>
      <w:r>
        <w:rPr>
          <w:lang w:val="en-US" w:eastAsia="zh-CN"/>
        </w:rPr>
        <w:t>版本太多了，不同的版本，安装软件的方法都有不同，所以导致我安装不成功，</w:t>
      </w:r>
      <w:r>
        <w:rPr>
          <w:lang w:val="en-US" w:eastAsia="zh-CN"/>
        </w:rPr>
        <w:t>fuck!</w:t>
      </w:r>
    </w:p>
    <w:p>
      <w:pPr>
        <w:pStyle w:val="Normal"/>
        <w:rPr>
          <w:lang w:val="en-US" w:eastAsia="zh-CN"/>
        </w:rPr>
      </w:pPr>
      <w:r>
        <w:rPr>
          <w:lang w:val="en-US" w:eastAsia="zh-CN"/>
        </w:rPr>
        <w:t>Desktop</w:t>
      </w:r>
      <w:r>
        <w:rPr>
          <w:lang w:val="en-US" w:eastAsia="zh-CN"/>
        </w:rPr>
        <w:t>是在</w:t>
      </w:r>
      <w:r>
        <w:rPr>
          <w:lang w:val="en-US" w:eastAsia="zh-CN"/>
        </w:rPr>
        <w:t>home</w:t>
      </w:r>
      <w:r>
        <w:rPr>
          <w:lang w:val="en-US" w:eastAsia="zh-CN"/>
        </w:rPr>
        <w:t>的目录下，用户的目录下的</w:t>
      </w:r>
      <w:r>
        <w:rPr>
          <w:lang w:val="en-US" w:eastAsia="zh-CN"/>
        </w:rPr>
        <w:t>home</w:t>
      </w:r>
    </w:p>
    <w:p>
      <w:pPr>
        <w:pStyle w:val="Normal"/>
        <w:rPr>
          <w:lang w:val="en-US" w:eastAsia="zh-CN"/>
        </w:rPr>
      </w:pPr>
      <w:r>
        <w:rPr>
          <w:lang w:val="en-US" w:eastAsia="zh-CN"/>
        </w:rPr>
      </w:r>
    </w:p>
    <w:p>
      <w:pPr>
        <w:pStyle w:val="Normal"/>
        <w:rPr>
          <w:lang w:val="en-US" w:eastAsia="zh-CN"/>
        </w:rPr>
      </w:pPr>
      <w:r>
        <w:rPr>
          <w:lang w:val="en-US" w:eastAsia="zh-CN"/>
        </w:rPr>
        <w:t>确实，</w:t>
      </w:r>
      <w:r>
        <w:rPr>
          <w:lang w:val="en-US" w:eastAsia="zh-CN"/>
        </w:rPr>
        <w:t>windows</w:t>
      </w:r>
      <w:r>
        <w:rPr>
          <w:lang w:val="en-US" w:eastAsia="zh-CN"/>
        </w:rPr>
        <w:t>下必须先进入到</w:t>
      </w:r>
      <w:r>
        <w:rPr>
          <w:lang w:val="en-US" w:eastAsia="zh-CN"/>
        </w:rPr>
        <w:t>python</w:t>
      </w:r>
      <w:r>
        <w:rPr>
          <w:lang w:val="en-US" w:eastAsia="zh-CN"/>
        </w:rPr>
        <w:t>安装目录的</w:t>
      </w:r>
      <w:r>
        <w:rPr>
          <w:lang w:val="en-US" w:eastAsia="zh-CN"/>
        </w:rPr>
        <w:t>scripts</w:t>
      </w:r>
      <w:r>
        <w:rPr>
          <w:lang w:val="en-US" w:eastAsia="zh-CN"/>
        </w:rPr>
        <w:t>文件夹下才行，要不然无法执行</w:t>
      </w:r>
      <w:r>
        <w:rPr>
          <w:lang w:val="en-US" w:eastAsia="zh-CN"/>
        </w:rPr>
        <w:t>pip3</w:t>
      </w:r>
      <w:r>
        <w:rPr>
          <w:lang w:val="en-US" w:eastAsia="zh-CN"/>
        </w:rPr>
        <w:t>命令</w:t>
      </w:r>
    </w:p>
    <w:p>
      <w:pPr>
        <w:pStyle w:val="Normal"/>
        <w:rPr>
          <w:lang w:val="en-US" w:eastAsia="zh-CN"/>
        </w:rPr>
      </w:pPr>
      <w:r>
        <w:rPr/>
        <w:drawing>
          <wp:inline distT="0" distB="0" distL="0" distR="0">
            <wp:extent cx="5271135" cy="2318385"/>
            <wp:effectExtent l="0" t="0" r="0" b="0"/>
            <wp:docPr id="143" name="图像8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像82" descr=""/>
                    <pic:cNvPicPr>
                      <a:picLocks noChangeAspect="1" noChangeArrowheads="1"/>
                    </pic:cNvPicPr>
                  </pic:nvPicPr>
                  <pic:blipFill>
                    <a:blip r:embed="rId182"/>
                    <a:stretch>
                      <a:fillRect/>
                    </a:stretch>
                  </pic:blipFill>
                  <pic:spPr bwMode="auto">
                    <a:xfrm>
                      <a:off x="0" y="0"/>
                      <a:ext cx="5271135" cy="2318385"/>
                    </a:xfrm>
                    <a:prstGeom prst="rect">
                      <a:avLst/>
                    </a:prstGeom>
                  </pic:spPr>
                </pic:pic>
              </a:graphicData>
            </a:graphic>
          </wp:inline>
        </w:drawing>
      </w:r>
    </w:p>
    <w:p>
      <w:pPr>
        <w:pStyle w:val="1"/>
        <w:keepNext/>
        <w:keepLines w:val="false"/>
        <w:widowControl/>
        <w:spacing w:lineRule="atLeast" w:line="390" w:beforeAutospacing="0" w:before="0" w:afterAutospacing="0" w:after="60"/>
        <w:ind w:left="0" w:right="0" w:hanging="0"/>
        <w:rPr>
          <w:rFonts w:ascii="微软雅黑" w:hAnsi="微软雅黑" w:eastAsia="微软雅黑" w:cs="微软雅黑"/>
          <w:b/>
          <w:b/>
          <w:i w:val="false"/>
          <w:i w:val="false"/>
          <w:sz w:val="24"/>
          <w:szCs w:val="24"/>
        </w:rPr>
      </w:pPr>
      <w:r>
        <w:rPr>
          <w:rFonts w:eastAsia="微软雅黑" w:cs="微软雅黑" w:ascii="微软雅黑" w:hAnsi="微软雅黑"/>
          <w:i w:val="false"/>
          <w:caps w:val="false"/>
          <w:smallCaps w:val="false"/>
          <w:color w:val="333333"/>
          <w:spacing w:val="0"/>
          <w:sz w:val="27"/>
          <w:szCs w:val="27"/>
          <w:shd w:fill="FFFFFF" w:val="clear"/>
        </w:rPr>
        <w:t>linux</w:t>
      </w:r>
      <w:r>
        <w:rPr>
          <w:rFonts w:ascii="微软雅黑" w:hAnsi="微软雅黑" w:cs="微软雅黑" w:eastAsia="微软雅黑"/>
          <w:i w:val="false"/>
          <w:caps w:val="false"/>
          <w:smallCaps w:val="false"/>
          <w:color w:val="333333"/>
          <w:spacing w:val="0"/>
          <w:sz w:val="27"/>
          <w:szCs w:val="27"/>
          <w:shd w:fill="FFFFFF" w:val="clear"/>
        </w:rPr>
        <w:t>如何复制文件夹</w:t>
      </w:r>
    </w:p>
    <w:p>
      <w:pPr>
        <w:pStyle w:val="Normal"/>
        <w:keepNext/>
        <w:keepLines w:val="false"/>
        <w:widowControl/>
        <w:shd w:val="clear" w:fill="FFFFFF"/>
        <w:spacing w:lineRule="atLeast" w:line="300" w:before="0" w:afterAutospacing="0" w:after="60"/>
        <w:ind w:left="0" w:hanging="0"/>
        <w:jc w:val="left"/>
        <w:rPr/>
      </w:pPr>
      <w:ins w:id="0" w:author="" w:date="0-00-00T00:00:00Z">
        <w:r>
          <w:rPr>
            <w:rFonts w:ascii="Arial" w:hAnsi="Arial" w:cs="Arial"/>
            <w:b w:val="false"/>
            <w:i w:val="false"/>
            <w:caps w:val="false"/>
            <w:smallCaps w:val="false"/>
            <w:color w:val="999999"/>
            <w:spacing w:val="0"/>
            <w:sz w:val="18"/>
            <w:szCs w:val="18"/>
            <w:u w:val="none"/>
            <w:shd w:fill="FFFFFF" w:val="clear"/>
            <w:lang w:val="en-US" w:eastAsia="zh-CN" w:bidi="ar"/>
          </w:rPr>
          <w:t> </w:t>
        </w:r>
      </w:ins>
      <w:ins w:id="1" w:author="" w:date="0-00-00T00:00:00Z">
        <w:r>
          <w:rPr>
            <w:rStyle w:val="11"/>
            <w:rFonts w:ascii="Arial" w:hAnsi="Arial" w:cs="Arial"/>
            <w:b w:val="false"/>
            <w:i w:val="false"/>
            <w:caps w:val="false"/>
            <w:smallCaps w:val="false"/>
            <w:color w:val="999999"/>
            <w:spacing w:val="0"/>
            <w:sz w:val="18"/>
            <w:szCs w:val="18"/>
            <w:u w:val="none"/>
            <w:shd w:fill="FFFFFF" w:val="clear"/>
            <w:lang w:val="en-US" w:eastAsia="zh-CN" w:bidi="ar"/>
          </w:rPr>
          <w:t>分享</w:t>
        </w:r>
      </w:ins>
      <w:ins w:id="2" w:author="" w:date="0-00-00T00:00:00Z">
        <w:r>
          <w:rPr>
            <w:rFonts w:eastAsia="宋体" w:cs="Arial" w:ascii="Arial" w:hAnsi="Arial"/>
            <w:b w:val="false"/>
            <w:i w:val="false"/>
            <w:caps w:val="false"/>
            <w:smallCaps w:val="false"/>
            <w:color w:val="CCCCCC"/>
            <w:spacing w:val="0"/>
            <w:sz w:val="18"/>
            <w:szCs w:val="18"/>
            <w:u w:val="none"/>
            <w:shd w:fill="A5A5A5" w:val="clear"/>
            <w:lang w:val="en-US" w:eastAsia="zh-CN" w:bidi="ar"/>
          </w:rPr>
          <w:t>|</w:t>
        </w:r>
      </w:ins>
      <w:ins w:id="3" w:author="" w:date="0-00-00T00:00:00Z">
        <w:r>
          <w:rPr>
            <w:rFonts w:eastAsia="宋体" w:cs="Arial" w:ascii="Arial" w:hAnsi="Arial"/>
            <w:b w:val="false"/>
            <w:i w:val="false"/>
            <w:caps w:val="false"/>
            <w:smallCaps w:val="false"/>
            <w:color w:val="999999"/>
            <w:spacing w:val="0"/>
            <w:sz w:val="18"/>
            <w:szCs w:val="18"/>
            <w:u w:val="none"/>
            <w:shd w:fill="FFFFFF" w:val="clear"/>
            <w:lang w:val="en-US" w:eastAsia="zh-CN" w:bidi="ar"/>
          </w:rPr>
          <w:t> </w:t>
        </w:r>
      </w:ins>
      <w:r>
        <w:rPr>
          <w:rFonts w:eastAsia="宋体" w:cs="Arial" w:ascii="Arial" w:hAnsi="Arial"/>
          <w:b w:val="false"/>
          <w:i w:val="false"/>
          <w:caps w:val="false"/>
          <w:smallCaps w:val="false"/>
          <w:color w:val="999999"/>
          <w:spacing w:val="0"/>
          <w:sz w:val="18"/>
          <w:szCs w:val="18"/>
          <w:shd w:fill="FFFFFF" w:val="clear"/>
          <w:lang w:val="en-US" w:eastAsia="zh-CN" w:bidi="ar"/>
        </w:rPr>
        <w:t>2007-06-05 12:05</w:t>
      </w:r>
      <w:hyperlink r:id="rId183">
        <w:r>
          <w:rPr>
            <w:rStyle w:val="Internet"/>
            <w:rFonts w:ascii="Arial" w:hAnsi="Arial" w:cs="Arial"/>
            <w:b w:val="false"/>
            <w:i w:val="false"/>
            <w:caps w:val="false"/>
            <w:smallCaps w:val="false"/>
            <w:color w:val="2D64B3"/>
            <w:spacing w:val="0"/>
            <w:sz w:val="18"/>
            <w:szCs w:val="18"/>
            <w:highlight w:val="white"/>
            <w:u w:val="none"/>
          </w:rPr>
          <w:t>双对论</w:t>
        </w:r>
      </w:hyperlink>
      <w:r>
        <w:rPr>
          <w:rFonts w:ascii="Arial" w:hAnsi="Arial" w:cs="Arial"/>
          <w:b w:val="false"/>
          <w:i w:val="false"/>
          <w:caps w:val="false"/>
          <w:smallCaps w:val="false"/>
          <w:color w:val="999999"/>
          <w:spacing w:val="0"/>
          <w:sz w:val="18"/>
          <w:szCs w:val="18"/>
          <w:shd w:fill="FFFFFF" w:val="clear"/>
          <w:lang w:val="en-US" w:eastAsia="zh-CN" w:bidi="ar"/>
        </w:rPr>
        <w:t> </w:t>
      </w:r>
      <w:r>
        <w:rPr>
          <w:rFonts w:eastAsia="宋体" w:cs="Arial" w:ascii="Arial" w:hAnsi="Arial"/>
          <w:b w:val="false"/>
          <w:i w:val="false"/>
          <w:caps w:val="false"/>
          <w:smallCaps w:val="false"/>
          <w:color w:val="CCCCCC"/>
          <w:spacing w:val="0"/>
          <w:sz w:val="18"/>
          <w:szCs w:val="18"/>
          <w:shd w:fill="A5A5A5" w:val="clear"/>
          <w:lang w:val="en-US" w:eastAsia="zh-CN" w:bidi="ar"/>
        </w:rPr>
        <w:t>|</w:t>
      </w:r>
      <w:r>
        <w:rPr>
          <w:rFonts w:eastAsia="宋体" w:cs="Arial" w:ascii="Arial" w:hAnsi="Arial"/>
          <w:b w:val="false"/>
          <w:i w:val="false"/>
          <w:caps w:val="false"/>
          <w:smallCaps w:val="false"/>
          <w:color w:val="999999"/>
          <w:spacing w:val="0"/>
          <w:sz w:val="18"/>
          <w:szCs w:val="18"/>
          <w:shd w:fill="FFFFFF" w:val="clear"/>
          <w:lang w:val="en-US" w:eastAsia="zh-CN" w:bidi="ar"/>
        </w:rPr>
        <w:t> </w:t>
      </w:r>
      <w:r>
        <w:rPr>
          <w:rFonts w:ascii="Arial" w:hAnsi="Arial" w:cs="Arial"/>
          <w:b w:val="false"/>
          <w:i w:val="false"/>
          <w:caps w:val="false"/>
          <w:smallCaps w:val="false"/>
          <w:color w:val="999999"/>
          <w:spacing w:val="0"/>
          <w:sz w:val="18"/>
          <w:szCs w:val="18"/>
          <w:shd w:fill="FFFFFF" w:val="clear"/>
          <w:lang w:val="en-US" w:eastAsia="zh-CN" w:bidi="ar"/>
        </w:rPr>
        <w:t xml:space="preserve">浏览 </w:t>
      </w:r>
      <w:r>
        <w:rPr>
          <w:rFonts w:eastAsia="宋体" w:cs="Arial" w:ascii="Arial" w:hAnsi="Arial"/>
          <w:b w:val="false"/>
          <w:i w:val="false"/>
          <w:caps w:val="false"/>
          <w:smallCaps w:val="false"/>
          <w:color w:val="999999"/>
          <w:spacing w:val="0"/>
          <w:sz w:val="18"/>
          <w:szCs w:val="18"/>
          <w:shd w:fill="FFFFFF" w:val="clear"/>
          <w:lang w:val="en-US" w:eastAsia="zh-CN" w:bidi="ar"/>
        </w:rPr>
        <w:t xml:space="preserve">293866 </w:t>
      </w:r>
      <w:r>
        <w:rPr>
          <w:rFonts w:ascii="Arial" w:hAnsi="Arial" w:cs="Arial"/>
          <w:b w:val="false"/>
          <w:i w:val="false"/>
          <w:caps w:val="false"/>
          <w:smallCaps w:val="false"/>
          <w:color w:val="999999"/>
          <w:spacing w:val="0"/>
          <w:sz w:val="18"/>
          <w:szCs w:val="18"/>
          <w:shd w:fill="FFFFFF" w:val="clear"/>
          <w:lang w:val="en-US" w:eastAsia="zh-CN" w:bidi="ar"/>
        </w:rPr>
        <w:t>次</w:t>
      </w:r>
    </w:p>
    <w:p>
      <w:pPr>
        <w:pStyle w:val="HTMLPreformatted"/>
        <w:keepNext/>
        <w:keepLines w:val="false"/>
        <w:widowControl/>
        <w:spacing w:lineRule="atLeast" w:line="300" w:beforeAutospacing="0" w:before="120" w:afterAutospacing="0" w:after="60"/>
        <w:ind w:left="0" w:right="0" w:hanging="0"/>
        <w:rPr>
          <w:rFonts w:ascii="Arial" w:hAnsi="Arial" w:cs="Arial"/>
          <w:sz w:val="21"/>
          <w:szCs w:val="21"/>
        </w:rPr>
      </w:pPr>
      <w:r>
        <w:rPr>
          <w:rFonts w:ascii="Arial" w:hAnsi="Arial" w:cs="Arial"/>
          <w:b w:val="false"/>
          <w:i w:val="false"/>
          <w:caps w:val="false"/>
          <w:smallCaps w:val="false"/>
          <w:color w:val="333333"/>
          <w:spacing w:val="0"/>
          <w:sz w:val="21"/>
          <w:szCs w:val="21"/>
          <w:shd w:fill="FFFFFF" w:val="clear"/>
        </w:rPr>
        <w:t>我想把我的某个目录下的某个文件夹复制（如：</w:t>
      </w:r>
      <w:r>
        <w:rPr>
          <w:rFonts w:cs="Arial" w:ascii="Arial" w:hAnsi="Arial"/>
          <w:b w:val="false"/>
          <w:i w:val="false"/>
          <w:caps w:val="false"/>
          <w:smallCaps w:val="false"/>
          <w:color w:val="333333"/>
          <w:spacing w:val="0"/>
          <w:sz w:val="21"/>
          <w:szCs w:val="21"/>
          <w:shd w:fill="FFFFFF" w:val="clear"/>
        </w:rPr>
        <w:t>/tmp/a</w:t>
      </w:r>
      <w:r>
        <w:rPr>
          <w:rFonts w:ascii="Arial" w:hAnsi="Arial" w:cs="Arial"/>
          <w:b w:val="false"/>
          <w:i w:val="false"/>
          <w:caps w:val="false"/>
          <w:smallCaps w:val="false"/>
          <w:color w:val="333333"/>
          <w:spacing w:val="0"/>
          <w:sz w:val="21"/>
          <w:szCs w:val="21"/>
          <w:shd w:fill="FFFFFF" w:val="clear"/>
        </w:rPr>
        <w:t>，啊是文件夹名称）到某个目录下（如：</w:t>
      </w:r>
      <w:r>
        <w:rPr>
          <w:rFonts w:cs="Arial" w:ascii="Arial" w:hAnsi="Arial"/>
          <w:b w:val="false"/>
          <w:i w:val="false"/>
          <w:caps w:val="false"/>
          <w:smallCaps w:val="false"/>
          <w:color w:val="333333"/>
          <w:spacing w:val="0"/>
          <w:sz w:val="21"/>
          <w:szCs w:val="21"/>
          <w:shd w:fill="FFFFFF" w:val="clear"/>
        </w:rPr>
        <w:t>/root/a</w:t>
      </w:r>
      <w:r>
        <w:rPr>
          <w:rFonts w:ascii="Arial" w:hAnsi="Arial" w:cs="Arial"/>
          <w:b w:val="false"/>
          <w:i w:val="false"/>
          <w:caps w:val="false"/>
          <w:smallCaps w:val="false"/>
          <w:color w:val="333333"/>
          <w:spacing w:val="0"/>
          <w:sz w:val="21"/>
          <w:szCs w:val="21"/>
          <w:shd w:fill="FFFFFF" w:val="clear"/>
        </w:rPr>
        <w:t>，文件夹还是叫</w:t>
      </w:r>
      <w:r>
        <w:rPr>
          <w:rFonts w:cs="Arial" w:ascii="Arial" w:hAnsi="Arial"/>
          <w:b w:val="false"/>
          <w:i w:val="false"/>
          <w:caps w:val="false"/>
          <w:smallCaps w:val="false"/>
          <w:color w:val="333333"/>
          <w:spacing w:val="0"/>
          <w:sz w:val="21"/>
          <w:szCs w:val="21"/>
          <w:shd w:fill="FFFFFF" w:val="clear"/>
        </w:rPr>
        <w:t>a</w:t>
      </w:r>
      <w:r>
        <w:rPr>
          <w:rFonts w:ascii="Arial" w:hAnsi="Arial" w:cs="Arial"/>
          <w:b w:val="false"/>
          <w:i w:val="false"/>
          <w:caps w:val="false"/>
          <w:smallCaps w:val="false"/>
          <w:color w:val="333333"/>
          <w:spacing w:val="0"/>
          <w:sz w:val="21"/>
          <w:szCs w:val="21"/>
          <w:shd w:fill="FFFFFF" w:val="clear"/>
        </w:rPr>
        <w:t>），请问应该怎么在命令行下操作？谢谢</w:t>
      </w:r>
    </w:p>
    <w:p>
      <w:pPr>
        <w:pStyle w:val="Normal"/>
        <w:keepNext/>
        <w:keepLines w:val="false"/>
        <w:widowControl/>
        <w:shd w:val="clear" w:fill="F3FFEC"/>
        <w:spacing w:lineRule="atLeast" w:line="360" w:beforeAutospacing="0" w:before="0" w:afterAutospacing="0" w:after="0"/>
        <w:ind w:left="900" w:right="900" w:hanging="0"/>
        <w:jc w:val="left"/>
        <w:rPr>
          <w:rFonts w:ascii="Arial" w:hAnsi="Arial" w:cs="Arial"/>
          <w:b w:val="false"/>
          <w:b w:val="false"/>
          <w:i w:val="false"/>
          <w:i w:val="false"/>
          <w:caps w:val="false"/>
          <w:smallCaps w:val="false"/>
          <w:color w:val="333333"/>
          <w:spacing w:val="0"/>
          <w:sz w:val="21"/>
          <w:szCs w:val="21"/>
        </w:rPr>
      </w:pPr>
      <w:r>
        <w:rPr>
          <w:rFonts w:eastAsia="宋体" w:cs="Arial" w:ascii="Arial" w:hAnsi="Arial"/>
          <w:b w:val="false"/>
          <w:i w:val="false"/>
          <w:caps w:val="false"/>
          <w:smallCaps w:val="false"/>
          <w:color w:val="999999"/>
          <w:spacing w:val="0"/>
          <w:sz w:val="18"/>
          <w:szCs w:val="18"/>
          <w:shd w:fill="F3FFEC" w:val="clear"/>
          <w:lang w:val="en-US" w:eastAsia="zh-CN" w:bidi="ar"/>
        </w:rPr>
        <w:t>2007-06-05 13:19</w:t>
      </w:r>
    </w:p>
    <w:p>
      <w:pPr>
        <w:pStyle w:val="Normal"/>
        <w:keepNext/>
        <w:keepLines w:val="false"/>
        <w:widowControl/>
        <w:shd w:val="clear" w:fill="F3FFEC"/>
        <w:spacing w:lineRule="atLeast" w:line="360" w:beforeAutospacing="0" w:before="0" w:afterAutospacing="0" w:after="60"/>
        <w:ind w:left="900" w:right="900" w:hanging="0"/>
        <w:jc w:val="left"/>
        <w:rPr/>
      </w:pPr>
      <w:hyperlink r:id="rId184">
        <w:r>
          <w:rPr>
            <w:rStyle w:val="Internet"/>
            <w:rFonts w:ascii="微软雅黑" w:hAnsi="微软雅黑" w:cs="微软雅黑" w:eastAsia="微软雅黑"/>
            <w:b w:val="false"/>
            <w:i w:val="false"/>
            <w:caps w:val="false"/>
            <w:smallCaps w:val="false"/>
            <w:color w:val="2FA900"/>
            <w:spacing w:val="0"/>
            <w:sz w:val="22"/>
            <w:szCs w:val="22"/>
            <w:highlight w:val="green"/>
            <w:u w:val="none"/>
          </w:rPr>
          <w:t>＃行家高质畅答赛火热开赛 ！超级豪礼等你来</w:t>
        </w:r>
        <w:r>
          <w:rPr>
            <w:rStyle w:val="Internet"/>
            <w:rFonts w:eastAsia="微软雅黑" w:cs="微软雅黑" w:ascii="微软雅黑" w:hAnsi="微软雅黑"/>
            <w:b w:val="false"/>
            <w:i w:val="false"/>
            <w:caps w:val="false"/>
            <w:smallCaps w:val="false"/>
            <w:color w:val="2FA900"/>
            <w:spacing w:val="0"/>
            <w:sz w:val="22"/>
            <w:szCs w:val="22"/>
            <w:highlight w:val="green"/>
            <w:u w:val="none"/>
          </w:rPr>
          <w:t>~</w:t>
        </w:r>
        <w:r>
          <w:rPr>
            <w:rStyle w:val="Internet"/>
            <w:rFonts w:ascii="微软雅黑" w:hAnsi="微软雅黑" w:cs="微软雅黑" w:eastAsia="微软雅黑"/>
            <w:b w:val="false"/>
            <w:i w:val="false"/>
            <w:caps w:val="false"/>
            <w:smallCaps w:val="false"/>
            <w:color w:val="2FA900"/>
            <w:spacing w:val="0"/>
            <w:sz w:val="22"/>
            <w:szCs w:val="22"/>
            <w:highlight w:val="green"/>
            <w:u w:val="none"/>
          </w:rPr>
          <w:t>＃</w:t>
        </w:r>
      </w:hyperlink>
    </w:p>
    <w:p>
      <w:pPr>
        <w:pStyle w:val="Normal"/>
        <w:keepNext/>
        <w:keepLines w:val="false"/>
        <w:widowControl/>
        <w:spacing w:beforeAutospacing="0" w:before="0" w:afterAutospacing="0" w:after="60"/>
        <w:ind w:left="900" w:right="900" w:hanging="0"/>
        <w:jc w:val="left"/>
        <w:rPr/>
      </w:pPr>
      <w:r>
        <w:rPr>
          <w:rFonts w:ascii="微软雅黑" w:hAnsi="微软雅黑" w:cs="微软雅黑" w:eastAsia="微软雅黑"/>
          <w:i w:val="false"/>
          <w:caps w:val="false"/>
          <w:smallCaps w:val="false"/>
          <w:color w:val="333333"/>
          <w:spacing w:val="0"/>
          <w:sz w:val="24"/>
          <w:szCs w:val="24"/>
          <w:shd w:fill="F3FFEC" w:val="clear"/>
          <w:lang w:val="en-US" w:eastAsia="zh-CN" w:bidi="ar"/>
        </w:rPr>
        <w:t>提问者采纳</w:t>
      </w:r>
    </w:p>
    <w:p>
      <w:pPr>
        <w:pStyle w:val="HTMLPreformatted"/>
        <w:keepNext/>
        <w:keepLines w:val="false"/>
        <w:widowControl/>
        <w:spacing w:lineRule="atLeast" w:line="360" w:beforeAutospacing="0" w:before="0" w:afterAutospacing="0" w:after="212"/>
        <w:ind w:left="900" w:right="900" w:hanging="0"/>
        <w:rPr/>
      </w:pPr>
      <w:hyperlink r:id="rId185">
        <w:r>
          <w:rPr>
            <w:rStyle w:val="Internet"/>
            <w:rFonts w:cs="Arial" w:ascii="Arial" w:hAnsi="Arial"/>
            <w:b w:val="false"/>
            <w:i w:val="false"/>
            <w:caps w:val="false"/>
            <w:smallCaps w:val="false"/>
            <w:color w:val="2D64B3"/>
            <w:spacing w:val="0"/>
            <w:sz w:val="21"/>
            <w:szCs w:val="21"/>
            <w:highlight w:val="green"/>
            <w:u w:val="none"/>
          </w:rPr>
          <w:t>CP</w:t>
        </w:r>
      </w:hyperlink>
      <w:r>
        <w:rPr>
          <w:rFonts w:ascii="Arial" w:hAnsi="Arial" w:cs="Arial"/>
          <w:b w:val="false"/>
          <w:i w:val="false"/>
          <w:caps w:val="false"/>
          <w:smallCaps w:val="false"/>
          <w:color w:val="333333"/>
          <w:spacing w:val="0"/>
          <w:sz w:val="21"/>
          <w:szCs w:val="21"/>
          <w:shd w:fill="F3FFEC" w:val="clear"/>
        </w:rPr>
        <w:t>命令</w:t>
      </w:r>
      <w:r>
        <w:rPr>
          <w:rFonts w:cs="Arial" w:ascii="Arial" w:hAnsi="Arial"/>
          <w:b w:val="false"/>
          <w:i w:val="false"/>
          <w:caps w:val="false"/>
          <w:smallCaps w:val="false"/>
          <w:color w:val="333333"/>
          <w:spacing w:val="0"/>
          <w:sz w:val="21"/>
          <w:szCs w:val="21"/>
          <w:shd w:fill="F3FFEC" w:val="clear"/>
        </w:rPr>
        <w:br/>
      </w:r>
      <w:r>
        <w:rPr>
          <w:rFonts w:ascii="Arial" w:hAnsi="Arial" w:cs="Arial"/>
          <w:b w:val="false"/>
          <w:i w:val="false"/>
          <w:caps w:val="false"/>
          <w:smallCaps w:val="false"/>
          <w:color w:val="333333"/>
          <w:spacing w:val="0"/>
          <w:sz w:val="21"/>
          <w:szCs w:val="21"/>
          <w:shd w:fill="F3FFEC" w:val="clear"/>
        </w:rPr>
        <w:t>格式</w:t>
      </w:r>
      <w:r>
        <w:rPr>
          <w:rFonts w:cs="Arial" w:ascii="Arial" w:hAnsi="Arial"/>
          <w:b w:val="false"/>
          <w:i w:val="false"/>
          <w:caps w:val="false"/>
          <w:smallCaps w:val="false"/>
          <w:color w:val="333333"/>
          <w:spacing w:val="0"/>
          <w:sz w:val="21"/>
          <w:szCs w:val="21"/>
          <w:shd w:fill="F3FFEC" w:val="clear"/>
        </w:rPr>
        <w:t xml:space="preserve">: </w:t>
      </w:r>
      <w:hyperlink r:id="rId186">
        <w:r>
          <w:rPr>
            <w:rStyle w:val="Internet"/>
            <w:rFonts w:cs="Arial" w:ascii="Arial" w:hAnsi="Arial"/>
            <w:b w:val="false"/>
            <w:i w:val="false"/>
            <w:caps w:val="false"/>
            <w:smallCaps w:val="false"/>
            <w:color w:val="2D64B3"/>
            <w:spacing w:val="0"/>
            <w:sz w:val="21"/>
            <w:szCs w:val="21"/>
            <w:highlight w:val="green"/>
            <w:u w:val="none"/>
          </w:rPr>
          <w:t>CP</w:t>
        </w:r>
      </w:hyperlink>
      <w:r>
        <w:rPr>
          <w:rFonts w:cs="Arial" w:ascii="Arial" w:hAnsi="Arial"/>
          <w:b w:val="false"/>
          <w:i w:val="false"/>
          <w:caps w:val="false"/>
          <w:smallCaps w:val="false"/>
          <w:color w:val="333333"/>
          <w:spacing w:val="0"/>
          <w:sz w:val="21"/>
          <w:szCs w:val="21"/>
          <w:shd w:fill="F3FFEC" w:val="clear"/>
        </w:rPr>
        <w:t xml:space="preserve"> [</w:t>
      </w:r>
      <w:r>
        <w:rPr>
          <w:rFonts w:ascii="Arial" w:hAnsi="Arial" w:cs="Arial"/>
          <w:b w:val="false"/>
          <w:i w:val="false"/>
          <w:caps w:val="false"/>
          <w:smallCaps w:val="false"/>
          <w:color w:val="333333"/>
          <w:spacing w:val="0"/>
          <w:sz w:val="21"/>
          <w:szCs w:val="21"/>
          <w:shd w:fill="F3FFEC" w:val="clear"/>
        </w:rPr>
        <w:t>选项</w:t>
      </w:r>
      <w:r>
        <w:rPr>
          <w:rFonts w:cs="Arial" w:ascii="Arial" w:hAnsi="Arial"/>
          <w:b w:val="false"/>
          <w:i w:val="false"/>
          <w:caps w:val="false"/>
          <w:smallCaps w:val="false"/>
          <w:color w:val="333333"/>
          <w:spacing w:val="0"/>
          <w:sz w:val="21"/>
          <w:szCs w:val="21"/>
          <w:shd w:fill="F3FFEC" w:val="clear"/>
        </w:rPr>
        <w:t xml:space="preserve">]  </w:t>
      </w:r>
      <w:r>
        <w:rPr>
          <w:rFonts w:ascii="Arial" w:hAnsi="Arial" w:cs="Arial"/>
          <w:b w:val="false"/>
          <w:i w:val="false"/>
          <w:caps w:val="false"/>
          <w:smallCaps w:val="false"/>
          <w:color w:val="333333"/>
          <w:spacing w:val="0"/>
          <w:sz w:val="21"/>
          <w:szCs w:val="21"/>
          <w:shd w:fill="F3FFEC" w:val="clear"/>
        </w:rPr>
        <w:t>源文件或目录   目的文件或目录</w:t>
      </w:r>
      <w:r>
        <w:rPr>
          <w:rFonts w:cs="Arial" w:ascii="Arial" w:hAnsi="Arial"/>
          <w:b w:val="false"/>
          <w:i w:val="false"/>
          <w:caps w:val="false"/>
          <w:smallCaps w:val="false"/>
          <w:color w:val="333333"/>
          <w:spacing w:val="0"/>
          <w:sz w:val="21"/>
          <w:szCs w:val="21"/>
          <w:shd w:fill="F3FFEC" w:val="clear"/>
        </w:rPr>
        <w:br/>
      </w:r>
      <w:r>
        <w:rPr>
          <w:rFonts w:ascii="Arial" w:hAnsi="Arial" w:cs="Arial"/>
          <w:b w:val="false"/>
          <w:i w:val="false"/>
          <w:caps w:val="false"/>
          <w:smallCaps w:val="false"/>
          <w:color w:val="333333"/>
          <w:spacing w:val="0"/>
          <w:sz w:val="21"/>
          <w:szCs w:val="21"/>
          <w:shd w:fill="F3FFEC" w:val="clear"/>
        </w:rPr>
        <w:t>选项说明</w:t>
      </w:r>
      <w:r>
        <w:rPr>
          <w:rFonts w:cs="Arial" w:ascii="Arial" w:hAnsi="Arial"/>
          <w:b w:val="false"/>
          <w:i w:val="false"/>
          <w:caps w:val="false"/>
          <w:smallCaps w:val="false"/>
          <w:color w:val="333333"/>
          <w:spacing w:val="0"/>
          <w:sz w:val="21"/>
          <w:szCs w:val="21"/>
          <w:shd w:fill="F3FFEC" w:val="clear"/>
        </w:rPr>
        <w:t xml:space="preserve">:-b </w:t>
      </w:r>
      <w:r>
        <w:rPr>
          <w:rFonts w:ascii="Arial" w:hAnsi="Arial" w:cs="Arial"/>
          <w:b w:val="false"/>
          <w:i w:val="false"/>
          <w:caps w:val="false"/>
          <w:smallCaps w:val="false"/>
          <w:color w:val="333333"/>
          <w:spacing w:val="0"/>
          <w:sz w:val="21"/>
          <w:szCs w:val="21"/>
          <w:shd w:fill="F3FFEC" w:val="clear"/>
        </w:rPr>
        <w:t>同名</w:t>
      </w:r>
      <w:r>
        <w:rPr>
          <w:rFonts w:cs="Arial" w:ascii="Arial" w:hAnsi="Arial"/>
          <w:b w:val="false"/>
          <w:i w:val="false"/>
          <w:caps w:val="false"/>
          <w:smallCaps w:val="false"/>
          <w:color w:val="333333"/>
          <w:spacing w:val="0"/>
          <w:sz w:val="21"/>
          <w:szCs w:val="21"/>
          <w:shd w:fill="F3FFEC" w:val="clear"/>
        </w:rPr>
        <w:t>,</w:t>
      </w:r>
      <w:r>
        <w:rPr>
          <w:rFonts w:ascii="Arial" w:hAnsi="Arial" w:cs="Arial"/>
          <w:b w:val="false"/>
          <w:i w:val="false"/>
          <w:caps w:val="false"/>
          <w:smallCaps w:val="false"/>
          <w:color w:val="333333"/>
          <w:spacing w:val="0"/>
          <w:sz w:val="21"/>
          <w:szCs w:val="21"/>
          <w:shd w:fill="F3FFEC" w:val="clear"/>
        </w:rPr>
        <w:t>备分原来的文件</w:t>
      </w:r>
      <w:r>
        <w:rPr>
          <w:rFonts w:cs="Arial" w:ascii="Arial" w:hAnsi="Arial"/>
          <w:b w:val="false"/>
          <w:i w:val="false"/>
          <w:caps w:val="false"/>
          <w:smallCaps w:val="false"/>
          <w:color w:val="333333"/>
          <w:spacing w:val="0"/>
          <w:sz w:val="21"/>
          <w:szCs w:val="21"/>
          <w:shd w:fill="F3FFEC" w:val="clear"/>
        </w:rPr>
        <w:br/>
        <w:t xml:space="preserve">        -f </w:t>
      </w:r>
      <w:r>
        <w:rPr>
          <w:rFonts w:ascii="Arial" w:hAnsi="Arial" w:cs="Arial"/>
          <w:b w:val="false"/>
          <w:i w:val="false"/>
          <w:caps w:val="false"/>
          <w:smallCaps w:val="false"/>
          <w:color w:val="333333"/>
          <w:spacing w:val="0"/>
          <w:sz w:val="21"/>
          <w:szCs w:val="21"/>
          <w:shd w:fill="F3FFEC" w:val="clear"/>
        </w:rPr>
        <w:t>强制覆盖同名文件</w:t>
      </w:r>
      <w:r>
        <w:rPr>
          <w:rFonts w:cs="Arial" w:ascii="Arial" w:hAnsi="Arial"/>
          <w:b w:val="false"/>
          <w:i w:val="false"/>
          <w:caps w:val="false"/>
          <w:smallCaps w:val="false"/>
          <w:color w:val="333333"/>
          <w:spacing w:val="0"/>
          <w:sz w:val="21"/>
          <w:szCs w:val="21"/>
          <w:shd w:fill="F3FFEC" w:val="clear"/>
        </w:rPr>
        <w:br/>
        <w:t xml:space="preserve">        -r  </w:t>
      </w:r>
      <w:r>
        <w:rPr>
          <w:rFonts w:ascii="Arial" w:hAnsi="Arial" w:cs="Arial"/>
          <w:b w:val="false"/>
          <w:i w:val="false"/>
          <w:caps w:val="false"/>
          <w:smallCaps w:val="false"/>
          <w:color w:val="333333"/>
          <w:spacing w:val="0"/>
          <w:sz w:val="21"/>
          <w:szCs w:val="21"/>
          <w:shd w:fill="F3FFEC" w:val="clear"/>
        </w:rPr>
        <w:t>按递归方式保留原目录结构复制文件</w:t>
      </w:r>
      <w:r>
        <w:rPr>
          <w:rFonts w:cs="Arial" w:ascii="Arial" w:hAnsi="Arial"/>
          <w:b w:val="false"/>
          <w:i w:val="false"/>
          <w:caps w:val="false"/>
          <w:smallCaps w:val="false"/>
          <w:color w:val="333333"/>
          <w:spacing w:val="0"/>
          <w:sz w:val="21"/>
          <w:szCs w:val="21"/>
          <w:shd w:fill="F3FFEC" w:val="clear"/>
        </w:rPr>
        <w:br/>
        <w:br/>
      </w:r>
      <w:hyperlink r:id="rId187">
        <w:r>
          <w:rPr>
            <w:rStyle w:val="Internet"/>
            <w:rFonts w:cs="Arial" w:ascii="Arial" w:hAnsi="Arial"/>
            <w:b w:val="false"/>
            <w:i w:val="false"/>
            <w:caps w:val="false"/>
            <w:smallCaps w:val="false"/>
            <w:color w:val="2D64B3"/>
            <w:spacing w:val="0"/>
            <w:sz w:val="21"/>
            <w:szCs w:val="21"/>
            <w:highlight w:val="green"/>
            <w:u w:val="none"/>
          </w:rPr>
          <w:t>cp</w:t>
        </w:r>
      </w:hyperlink>
      <w:r>
        <w:rPr>
          <w:rFonts w:cs="Arial" w:ascii="Arial" w:hAnsi="Arial"/>
          <w:b w:val="false"/>
          <w:i w:val="false"/>
          <w:caps w:val="false"/>
          <w:smallCaps w:val="false"/>
          <w:color w:val="333333"/>
          <w:spacing w:val="0"/>
          <w:sz w:val="21"/>
          <w:szCs w:val="21"/>
          <w:shd w:fill="F3FFEC" w:val="clear"/>
        </w:rPr>
        <w:t xml:space="preserve">     -r         /tmp/a              /root/a</w:t>
        <w:br/>
      </w:r>
      <w:r>
        <w:rPr>
          <w:rFonts w:ascii="Arial" w:hAnsi="Arial" w:cs="Arial"/>
          <w:b w:val="false"/>
          <w:i w:val="false"/>
          <w:caps w:val="false"/>
          <w:smallCaps w:val="false"/>
          <w:color w:val="333333"/>
          <w:spacing w:val="0"/>
          <w:sz w:val="21"/>
          <w:szCs w:val="21"/>
          <w:shd w:fill="F3FFEC" w:val="clear"/>
        </w:rPr>
        <w:t>记得有空格</w:t>
      </w:r>
    </w:p>
    <w:p>
      <w:pPr>
        <w:pStyle w:val="Normal"/>
        <w:rPr>
          <w:lang w:val="en-US" w:eastAsia="zh-CN"/>
        </w:rPr>
      </w:pPr>
      <w:r>
        <w:rPr>
          <w:lang w:val="en-US" w:eastAsia="zh-CN"/>
        </w:rPr>
      </w:r>
    </w:p>
    <w:p>
      <w:pPr>
        <w:pStyle w:val="Normal"/>
        <w:rPr>
          <w:lang w:val="en-US" w:eastAsia="zh-CN"/>
        </w:rPr>
      </w:pPr>
      <w:r>
        <w:rPr>
          <w:lang w:val="en-US" w:eastAsia="zh-CN"/>
        </w:rPr>
        <w:t>Linux</w:t>
      </w:r>
      <w:r>
        <w:rPr>
          <w:lang w:val="en-US" w:eastAsia="zh-CN"/>
        </w:rPr>
        <w:t>下还可以给命令设置别名，比如：</w:t>
      </w:r>
    </w:p>
    <w:p>
      <w:pPr>
        <w:pStyle w:val="Normal"/>
        <w:rPr>
          <w:lang w:val="en-US" w:eastAsia="zh-CN"/>
        </w:rPr>
      </w:pPr>
      <w:r>
        <w:rPr>
          <w:lang w:val="en-US" w:eastAsia="zh-CN"/>
        </w:rPr>
        <w:t>alias py = python3(</w:t>
      </w:r>
      <w:r>
        <w:rPr>
          <w:lang w:val="en-US" w:eastAsia="zh-CN"/>
        </w:rPr>
        <w:t>注意</w:t>
      </w:r>
      <w:r>
        <w:rPr>
          <w:lang w:val="en-US" w:eastAsia="zh-CN"/>
        </w:rPr>
        <w:t>=</w:t>
      </w:r>
      <w:r>
        <w:rPr>
          <w:lang w:val="en-US" w:eastAsia="zh-CN"/>
        </w:rPr>
        <w:t>号前后面不要加空格，要不然设置会不成功</w:t>
      </w:r>
      <w:r>
        <w:rPr>
          <w:lang w:val="en-US" w:eastAsia="zh-CN"/>
        </w:rPr>
        <w:t>),</w:t>
      </w:r>
      <w:r>
        <w:rPr>
          <w:lang w:val="en-US" w:eastAsia="zh-CN"/>
        </w:rPr>
        <w:t xml:space="preserve">这样打 </w:t>
      </w:r>
      <w:r>
        <w:rPr>
          <w:lang w:val="en-US" w:eastAsia="zh-CN"/>
        </w:rPr>
        <w:t>py --version</w:t>
      </w:r>
      <w:r>
        <w:rPr>
          <w:lang w:val="en-US" w:eastAsia="zh-CN"/>
        </w:rPr>
        <w:t>就是等同于</w:t>
      </w:r>
      <w:r>
        <w:rPr>
          <w:lang w:val="en-US" w:eastAsia="zh-CN"/>
        </w:rPr>
        <w:t>python3 --version</w:t>
      </w:r>
      <w:r>
        <w:rPr>
          <w:lang w:val="en-US" w:eastAsia="zh-CN"/>
        </w:rPr>
        <w:t>了，但是智能用一次，在一个</w:t>
      </w:r>
      <w:r>
        <w:rPr>
          <w:lang w:val="en-US" w:eastAsia="zh-CN"/>
        </w:rPr>
        <w:t>terminal</w:t>
      </w:r>
      <w:r>
        <w:rPr>
          <w:lang w:val="en-US" w:eastAsia="zh-CN"/>
        </w:rPr>
        <w:t>里面用，如果这个</w:t>
      </w:r>
      <w:r>
        <w:rPr>
          <w:lang w:val="en-US" w:eastAsia="zh-CN"/>
        </w:rPr>
        <w:t>terminal</w:t>
      </w:r>
      <w:r>
        <w:rPr>
          <w:lang w:val="en-US" w:eastAsia="zh-CN"/>
        </w:rPr>
        <w:t>关闭了，还得再重新命名别名坑爹啊</w:t>
      </w:r>
    </w:p>
    <w:p>
      <w:pPr>
        <w:pStyle w:val="Normal"/>
        <w:rPr>
          <w:lang w:val="en-US" w:eastAsia="zh-CN"/>
        </w:rPr>
      </w:pPr>
      <w:r>
        <w:rPr>
          <w:lang w:val="en-US" w:eastAsia="zh-CN"/>
        </w:rPr>
        <w:t>今天不知道咋了，</w:t>
      </w:r>
      <w:r>
        <w:rPr>
          <w:lang w:val="en-US" w:eastAsia="zh-CN"/>
        </w:rPr>
        <w:t>Ubuntu</w:t>
      </w:r>
      <w:r>
        <w:rPr>
          <w:lang w:val="en-US" w:eastAsia="zh-CN"/>
        </w:rPr>
        <w:t>后来太卡了，于是就把</w:t>
      </w:r>
      <w:r>
        <w:rPr>
          <w:lang w:val="en-US" w:eastAsia="zh-CN"/>
        </w:rPr>
        <w:t>ubuntu</w:t>
      </w:r>
      <w:r>
        <w:rPr>
          <w:lang w:val="en-US" w:eastAsia="zh-CN"/>
        </w:rPr>
        <w:t>又安装了一次，重新安装输入法，</w:t>
      </w:r>
      <w:r>
        <w:rPr>
          <w:lang w:val="en-US" w:eastAsia="zh-CN"/>
        </w:rPr>
        <w:t>sublime text</w:t>
      </w:r>
      <w:r>
        <w:rPr>
          <w:lang w:val="en-US" w:eastAsia="zh-CN"/>
        </w:rPr>
        <w:t>等等，还是停折腾得，</w:t>
      </w:r>
      <w:r>
        <w:rPr>
          <w:lang w:val="en-US" w:eastAsia="zh-CN"/>
        </w:rPr>
        <w:t>fuck</w:t>
      </w:r>
    </w:p>
    <w:p>
      <w:pPr>
        <w:pStyle w:val="Normal"/>
        <w:rPr>
          <w:lang w:val="en-US" w:eastAsia="zh-CN"/>
        </w:rPr>
      </w:pPr>
      <w:r>
        <w:rPr>
          <w:lang w:val="en-US" w:eastAsia="zh-CN"/>
        </w:rPr>
        <w:t>Ubuntu</w:t>
      </w:r>
      <w:r>
        <w:rPr>
          <w:lang w:val="en-US" w:eastAsia="zh-CN"/>
        </w:rPr>
        <w:t>安装了之后，居然密码不对，还要进入重新设置密码，重启之后立马按住</w:t>
      </w:r>
      <w:r>
        <w:rPr>
          <w:lang w:val="en-US" w:eastAsia="zh-CN"/>
        </w:rPr>
        <w:t>shift</w:t>
      </w:r>
      <w:r>
        <w:rPr>
          <w:lang w:val="en-US" w:eastAsia="zh-CN"/>
        </w:rPr>
        <w:t>不动，这样就能进入引导</w:t>
      </w:r>
      <w:r>
        <w:rPr>
          <w:lang w:val="en-US" w:eastAsia="zh-CN"/>
        </w:rPr>
        <w:t>grub</w:t>
      </w:r>
      <w:r>
        <w:rPr>
          <w:lang w:val="en-US" w:eastAsia="zh-CN"/>
        </w:rPr>
        <w:t>页面，选择</w:t>
      </w:r>
      <w:r>
        <w:rPr>
          <w:lang w:val="en-US" w:eastAsia="zh-CN"/>
        </w:rPr>
        <w:t>recover mode</w:t>
      </w:r>
      <w:r>
        <w:rPr>
          <w:lang w:val="en-US" w:eastAsia="zh-CN"/>
        </w:rPr>
        <w:t>，进入之后按照下面连接进行设置就好了</w:t>
      </w:r>
    </w:p>
    <w:p>
      <w:pPr>
        <w:pStyle w:val="Normal"/>
        <w:rPr>
          <w:lang w:val="en-US" w:eastAsia="zh-CN"/>
        </w:rPr>
      </w:pPr>
      <w:r>
        <w:rPr>
          <w:lang w:val="en-US" w:eastAsia="zh-CN"/>
        </w:rPr>
        <w:t>进入</w:t>
      </w:r>
      <w:r>
        <w:rPr>
          <w:lang w:val="en-US" w:eastAsia="zh-CN"/>
        </w:rPr>
        <w:t>root</w:t>
      </w:r>
      <w:r>
        <w:rPr>
          <w:lang w:val="en-US" w:eastAsia="zh-CN"/>
        </w:rPr>
        <w:t>模式之后，直接</w:t>
      </w:r>
      <w:r>
        <w:rPr>
          <w:lang w:val="en-US" w:eastAsia="zh-CN"/>
        </w:rPr>
        <w:t>passwd</w:t>
      </w:r>
      <w:r>
        <w:rPr>
          <w:lang w:val="en-US" w:eastAsia="zh-CN"/>
        </w:rPr>
        <w:t>然后回车，再才能输入密码</w:t>
      </w:r>
    </w:p>
    <w:p>
      <w:pPr>
        <w:pStyle w:val="Normal"/>
        <w:rPr>
          <w:lang w:val="en-US" w:eastAsia="zh-CN"/>
        </w:rPr>
      </w:pPr>
      <w:r>
        <w:rPr>
          <w:lang w:val="en-US" w:eastAsia="zh-CN"/>
        </w:rPr>
        <w:t>http://blog.csdn.net/zzu09huixu/article/details/42081709</w:t>
      </w:r>
    </w:p>
    <w:p>
      <w:pPr>
        <w:pStyle w:val="Normal"/>
        <w:rPr>
          <w:lang w:val="en-US" w:eastAsia="zh-CN"/>
        </w:rPr>
      </w:pPr>
      <w:r>
        <w:rPr>
          <w:lang w:val="en-US" w:eastAsia="zh-CN"/>
        </w:rPr>
        <w:t>擦，在</w:t>
      </w:r>
      <w:r>
        <w:rPr>
          <w:lang w:val="en-US" w:eastAsia="zh-CN"/>
        </w:rPr>
        <w:t>ubuntu</w:t>
      </w:r>
      <w:r>
        <w:rPr>
          <w:lang w:val="en-US" w:eastAsia="zh-CN"/>
        </w:rPr>
        <w:t>下，安装</w:t>
      </w:r>
      <w:r>
        <w:rPr>
          <w:lang w:val="en-US" w:eastAsia="zh-CN"/>
        </w:rPr>
        <w:t>sublime</w:t>
      </w:r>
      <w:r>
        <w:rPr>
          <w:lang w:val="en-US" w:eastAsia="zh-CN"/>
        </w:rPr>
        <w:t>和在</w:t>
      </w:r>
      <w:r>
        <w:rPr>
          <w:lang w:val="en-US" w:eastAsia="zh-CN"/>
        </w:rPr>
        <w:t>centos</w:t>
      </w:r>
      <w:r>
        <w:rPr>
          <w:lang w:val="en-US" w:eastAsia="zh-CN"/>
        </w:rPr>
        <w:t>下安装</w:t>
      </w:r>
      <w:r>
        <w:rPr>
          <w:lang w:val="en-US" w:eastAsia="zh-CN"/>
        </w:rPr>
        <w:t>sublime</w:t>
      </w:r>
      <w:r>
        <w:rPr>
          <w:lang w:val="en-US" w:eastAsia="zh-CN"/>
        </w:rPr>
        <w:t>命令居然不一样、、、、</w:t>
      </w:r>
    </w:p>
    <w:p>
      <w:pPr>
        <w:pStyle w:val="Normal"/>
        <w:rPr>
          <w:lang w:val="en-US" w:eastAsia="zh-CN"/>
        </w:rPr>
      </w:pPr>
      <w:r>
        <w:rPr>
          <w:lang w:val="en-US" w:eastAsia="zh-CN"/>
        </w:rPr>
        <w:t>Ubuntu</w:t>
      </w:r>
      <w:r>
        <w:rPr>
          <w:lang w:val="en-US" w:eastAsia="zh-CN"/>
        </w:rPr>
        <w:t>下安装了</w:t>
      </w:r>
      <w:r>
        <w:rPr>
          <w:lang w:val="en-US" w:eastAsia="zh-CN"/>
        </w:rPr>
        <w:t>sublime</w:t>
      </w:r>
      <w:r>
        <w:rPr>
          <w:lang w:val="en-US" w:eastAsia="zh-CN"/>
        </w:rPr>
        <w:t>之后需要在终端下键入</w:t>
      </w:r>
      <w:r>
        <w:rPr>
          <w:lang w:val="en-US" w:eastAsia="zh-CN"/>
        </w:rPr>
        <w:t>subl,</w:t>
      </w:r>
      <w:r>
        <w:rPr>
          <w:lang w:val="en-US" w:eastAsia="zh-CN"/>
        </w:rPr>
        <w:t>进行启动，然后最好可以把</w:t>
      </w:r>
      <w:r>
        <w:rPr>
          <w:lang w:val="en-US" w:eastAsia="zh-CN"/>
        </w:rPr>
        <w:t>sublime</w:t>
      </w:r>
      <w:r>
        <w:rPr>
          <w:lang w:val="en-US" w:eastAsia="zh-CN"/>
        </w:rPr>
        <w:t>锁定到任务栏</w:t>
      </w:r>
    </w:p>
    <w:p>
      <w:pPr>
        <w:pStyle w:val="Normal"/>
        <w:rPr>
          <w:lang w:val="en-US" w:eastAsia="zh-CN"/>
        </w:rPr>
      </w:pPr>
      <w:r>
        <w:rPr/>
        <w:drawing>
          <wp:inline distT="0" distB="0" distL="0" distR="0">
            <wp:extent cx="5269865" cy="3728720"/>
            <wp:effectExtent l="0" t="0" r="0" b="0"/>
            <wp:docPr id="144" name="图像8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像83" descr=""/>
                    <pic:cNvPicPr>
                      <a:picLocks noChangeAspect="1" noChangeArrowheads="1"/>
                    </pic:cNvPicPr>
                  </pic:nvPicPr>
                  <pic:blipFill>
                    <a:blip r:embed="rId188"/>
                    <a:stretch>
                      <a:fillRect/>
                    </a:stretch>
                  </pic:blipFill>
                  <pic:spPr bwMode="auto">
                    <a:xfrm>
                      <a:off x="0" y="0"/>
                      <a:ext cx="5269865" cy="3728720"/>
                    </a:xfrm>
                    <a:prstGeom prst="rect">
                      <a:avLst/>
                    </a:prstGeom>
                  </pic:spPr>
                </pic:pic>
              </a:graphicData>
            </a:graphic>
          </wp:inline>
        </w:drawing>
      </w:r>
    </w:p>
    <w:p>
      <w:pPr>
        <w:pStyle w:val="Normal"/>
        <w:rPr>
          <w:lang w:val="en-US" w:eastAsia="zh-CN"/>
        </w:rPr>
      </w:pPr>
      <w:r>
        <w:rPr/>
        <w:drawing>
          <wp:inline distT="0" distB="0" distL="0" distR="0">
            <wp:extent cx="4961890" cy="3742690"/>
            <wp:effectExtent l="0" t="0" r="0" b="0"/>
            <wp:docPr id="145" name="图像8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像84" descr=""/>
                    <pic:cNvPicPr>
                      <a:picLocks noChangeAspect="1" noChangeArrowheads="1"/>
                    </pic:cNvPicPr>
                  </pic:nvPicPr>
                  <pic:blipFill>
                    <a:blip r:embed="rId189"/>
                    <a:stretch>
                      <a:fillRect/>
                    </a:stretch>
                  </pic:blipFill>
                  <pic:spPr bwMode="auto">
                    <a:xfrm>
                      <a:off x="0" y="0"/>
                      <a:ext cx="4961890" cy="3742690"/>
                    </a:xfrm>
                    <a:prstGeom prst="rect">
                      <a:avLst/>
                    </a:prstGeom>
                  </pic:spPr>
                </pic:pic>
              </a:graphicData>
            </a:graphic>
          </wp:inline>
        </w:drawing>
      </w:r>
    </w:p>
    <w:p>
      <w:pPr>
        <w:pStyle w:val="Normal"/>
        <w:rPr>
          <w:lang w:val="en-US" w:eastAsia="zh-CN"/>
        </w:rPr>
      </w:pPr>
      <w:r>
        <w:rPr>
          <w:lang w:val="en-US" w:eastAsia="zh-CN"/>
        </w:rPr>
        <w:t>新建的分区格式化之后，要进行挂载</w:t>
      </w:r>
      <w:r>
        <w:rPr>
          <w:lang w:val="en-US" w:eastAsia="zh-CN"/>
        </w:rPr>
        <w:t>mount,</w:t>
      </w:r>
    </w:p>
    <w:p>
      <w:pPr>
        <w:pStyle w:val="Normal"/>
        <w:rPr>
          <w:lang w:val="en-US" w:eastAsia="zh-CN"/>
        </w:rPr>
      </w:pPr>
      <w:r>
        <w:rPr>
          <w:lang w:val="en-US" w:eastAsia="zh-CN"/>
        </w:rPr>
        <w:t>Mount</w:t>
      </w:r>
      <w:r>
        <w:rPr>
          <w:lang w:val="en-US" w:eastAsia="zh-CN"/>
        </w:rPr>
        <w:t>的命令格式：</w:t>
      </w:r>
      <w:r>
        <w:rPr>
          <w:lang w:val="en-US" w:eastAsia="zh-CN"/>
        </w:rPr>
        <w:t>mount  /dev/sdb1(</w:t>
      </w:r>
      <w:r>
        <w:rPr>
          <w:lang w:val="en-US" w:eastAsia="zh-CN"/>
        </w:rPr>
        <w:t>要挂载的硬盘分区</w:t>
      </w:r>
      <w:r>
        <w:rPr>
          <w:lang w:val="en-US" w:eastAsia="zh-CN"/>
        </w:rPr>
        <w:t>)  (</w:t>
      </w:r>
      <w:r>
        <w:rPr>
          <w:lang w:val="en-US" w:eastAsia="zh-CN"/>
        </w:rPr>
        <w:t>空格</w:t>
      </w:r>
      <w:r>
        <w:rPr>
          <w:lang w:val="en-US" w:eastAsia="zh-CN"/>
        </w:rPr>
        <w:t>)/</w:t>
      </w:r>
      <w:r>
        <w:rPr>
          <w:lang w:val="en-US" w:eastAsia="zh-CN"/>
        </w:rPr>
        <w:t>目录</w:t>
      </w:r>
      <w:r>
        <w:rPr>
          <w:lang w:val="en-US" w:eastAsia="zh-CN"/>
        </w:rPr>
        <w:t>()</w:t>
      </w:r>
      <w:r>
        <w:rPr>
          <w:lang w:val="en-US" w:eastAsia="zh-CN"/>
        </w:rPr>
        <w:t>要挂载的目录</w:t>
      </w:r>
    </w:p>
    <w:p>
      <w:pPr>
        <w:pStyle w:val="Normal"/>
        <w:rPr>
          <w:lang w:val="en-US" w:eastAsia="zh-CN"/>
        </w:rPr>
      </w:pPr>
      <w:r>
        <w:rPr>
          <w:lang w:val="en-US" w:eastAsia="zh-CN"/>
        </w:rPr>
        <w:t>挂载到这个目录之后，那么这个目录，就成为了这个新的硬盘分区的入口了，做备份的时候非常好</w:t>
      </w:r>
    </w:p>
    <w:p>
      <w:pPr>
        <w:pStyle w:val="Normal"/>
        <w:rPr>
          <w:lang w:val="en-US" w:eastAsia="zh-CN"/>
        </w:rPr>
      </w:pPr>
      <w:r>
        <w:rPr>
          <w:lang w:val="en-US" w:eastAsia="zh-CN"/>
        </w:rPr>
        <w:t>新建分区并且重新划分后，要记得</w:t>
      </w:r>
      <w:r>
        <w:rPr>
          <w:lang w:val="en-US" w:eastAsia="zh-CN"/>
        </w:rPr>
        <w:t>w</w:t>
      </w:r>
      <w:r>
        <w:rPr>
          <w:lang w:val="en-US" w:eastAsia="zh-CN"/>
        </w:rPr>
        <w:t>一下，这样分区才会真正的完成</w:t>
      </w:r>
    </w:p>
    <w:p>
      <w:pPr>
        <w:pStyle w:val="Normal"/>
        <w:rPr>
          <w:lang w:val="en-US" w:eastAsia="zh-CN"/>
        </w:rPr>
      </w:pPr>
      <w:r>
        <w:rPr/>
        <w:drawing>
          <wp:inline distT="0" distB="0" distL="0" distR="0">
            <wp:extent cx="5271135" cy="2810510"/>
            <wp:effectExtent l="0" t="0" r="0" b="0"/>
            <wp:docPr id="146" name="图像8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像85" descr=""/>
                    <pic:cNvPicPr>
                      <a:picLocks noChangeAspect="1" noChangeArrowheads="1"/>
                    </pic:cNvPicPr>
                  </pic:nvPicPr>
                  <pic:blipFill>
                    <a:blip r:embed="rId190"/>
                    <a:stretch>
                      <a:fillRect/>
                    </a:stretch>
                  </pic:blipFill>
                  <pic:spPr bwMode="auto">
                    <a:xfrm>
                      <a:off x="0" y="0"/>
                      <a:ext cx="5271135" cy="2810510"/>
                    </a:xfrm>
                    <a:prstGeom prst="rect">
                      <a:avLst/>
                    </a:prstGeom>
                  </pic:spPr>
                </pic:pic>
              </a:graphicData>
            </a:graphic>
          </wp:inline>
        </w:drawing>
      </w:r>
    </w:p>
    <w:p>
      <w:pPr>
        <w:pStyle w:val="Normal"/>
        <w:rPr>
          <w:lang w:val="en-US" w:eastAsia="zh-CN"/>
        </w:rPr>
      </w:pPr>
      <w:r>
        <w:rPr/>
        <w:drawing>
          <wp:inline distT="0" distB="0" distL="0" distR="0">
            <wp:extent cx="5273675" cy="1558925"/>
            <wp:effectExtent l="0" t="0" r="0" b="0"/>
            <wp:docPr id="147" name="图片 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8" descr=""/>
                    <pic:cNvPicPr>
                      <a:picLocks noChangeAspect="1" noChangeArrowheads="1"/>
                    </pic:cNvPicPr>
                  </pic:nvPicPr>
                  <pic:blipFill>
                    <a:blip r:embed="rId191"/>
                    <a:stretch>
                      <a:fillRect/>
                    </a:stretch>
                  </pic:blipFill>
                  <pic:spPr bwMode="auto">
                    <a:xfrm>
                      <a:off x="0" y="0"/>
                      <a:ext cx="5273675" cy="1558925"/>
                    </a:xfrm>
                    <a:prstGeom prst="rect">
                      <a:avLst/>
                    </a:prstGeom>
                  </pic:spPr>
                </pic:pic>
              </a:graphicData>
            </a:graphic>
          </wp:inline>
        </w:drawing>
      </w:r>
    </w:p>
    <w:p>
      <w:pPr>
        <w:pStyle w:val="Normal"/>
        <w:rPr>
          <w:lang w:val="en-US" w:eastAsia="zh-CN"/>
        </w:rPr>
      </w:pPr>
      <w:r>
        <w:rPr/>
        <w:drawing>
          <wp:inline distT="0" distB="0" distL="0" distR="0">
            <wp:extent cx="4980940" cy="2400300"/>
            <wp:effectExtent l="0" t="0" r="0" b="0"/>
            <wp:docPr id="148" name="图像8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像86" descr=""/>
                    <pic:cNvPicPr>
                      <a:picLocks noChangeAspect="1" noChangeArrowheads="1"/>
                    </pic:cNvPicPr>
                  </pic:nvPicPr>
                  <pic:blipFill>
                    <a:blip r:embed="rId192"/>
                    <a:stretch>
                      <a:fillRect/>
                    </a:stretch>
                  </pic:blipFill>
                  <pic:spPr bwMode="auto">
                    <a:xfrm>
                      <a:off x="0" y="0"/>
                      <a:ext cx="4980940" cy="2400300"/>
                    </a:xfrm>
                    <a:prstGeom prst="rect">
                      <a:avLst/>
                    </a:prstGeom>
                  </pic:spPr>
                </pic:pic>
              </a:graphicData>
            </a:graphic>
          </wp:inline>
        </w:drawing>
      </w:r>
    </w:p>
    <w:p>
      <w:pPr>
        <w:pStyle w:val="Normal"/>
        <w:rPr>
          <w:lang w:val="en-US" w:eastAsia="zh-CN"/>
        </w:rPr>
      </w:pPr>
      <w:r>
        <w:rPr>
          <w:lang w:val="en-US" w:eastAsia="zh-CN"/>
        </w:rPr>
        <w:t>还有</w:t>
      </w:r>
      <w:r>
        <w:rPr>
          <w:lang w:val="en-US" w:eastAsia="zh-CN"/>
        </w:rPr>
        <w:t>du-sh</w:t>
      </w:r>
      <w:r>
        <w:rPr>
          <w:lang w:val="en-US" w:eastAsia="zh-CN"/>
        </w:rPr>
        <w:t>这个命令，就是列出目录的总大小</w:t>
      </w:r>
    </w:p>
    <w:p>
      <w:pPr>
        <w:pStyle w:val="Normal"/>
        <w:rPr>
          <w:lang w:val="en-US" w:eastAsia="zh-CN"/>
        </w:rPr>
      </w:pPr>
      <w:r>
        <w:rPr/>
        <w:drawing>
          <wp:inline distT="0" distB="0" distL="0" distR="0">
            <wp:extent cx="5270500" cy="3705225"/>
            <wp:effectExtent l="0" t="0" r="0" b="0"/>
            <wp:docPr id="149" name="图像8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像87" descr=""/>
                    <pic:cNvPicPr>
                      <a:picLocks noChangeAspect="1" noChangeArrowheads="1"/>
                    </pic:cNvPicPr>
                  </pic:nvPicPr>
                  <pic:blipFill>
                    <a:blip r:embed="rId193"/>
                    <a:stretch>
                      <a:fillRect/>
                    </a:stretch>
                  </pic:blipFill>
                  <pic:spPr bwMode="auto">
                    <a:xfrm>
                      <a:off x="0" y="0"/>
                      <a:ext cx="5270500" cy="3705225"/>
                    </a:xfrm>
                    <a:prstGeom prst="rect">
                      <a:avLst/>
                    </a:prstGeom>
                  </pic:spPr>
                </pic:pic>
              </a:graphicData>
            </a:graphic>
          </wp:inline>
        </w:drawing>
      </w:r>
    </w:p>
    <w:p>
      <w:pPr>
        <w:pStyle w:val="Normal"/>
        <w:rPr>
          <w:lang w:val="en-US" w:eastAsia="zh-CN"/>
        </w:rPr>
      </w:pPr>
      <w:r>
        <w:rPr>
          <w:lang w:val="en-US" w:eastAsia="zh-CN"/>
        </w:rPr>
      </w:r>
    </w:p>
    <w:p>
      <w:pPr>
        <w:pStyle w:val="Normal"/>
        <w:rPr>
          <w:lang w:val="en-US" w:eastAsia="zh-CN"/>
        </w:rPr>
      </w:pPr>
      <w:r>
        <w:rPr/>
        <w:drawing>
          <wp:inline distT="0" distB="0" distL="0" distR="0">
            <wp:extent cx="5114290" cy="4123690"/>
            <wp:effectExtent l="0" t="0" r="0" b="0"/>
            <wp:docPr id="150" name="图像8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像88" descr=""/>
                    <pic:cNvPicPr>
                      <a:picLocks noChangeAspect="1" noChangeArrowheads="1"/>
                    </pic:cNvPicPr>
                  </pic:nvPicPr>
                  <pic:blipFill>
                    <a:blip r:embed="rId194"/>
                    <a:stretch>
                      <a:fillRect/>
                    </a:stretch>
                  </pic:blipFill>
                  <pic:spPr bwMode="auto">
                    <a:xfrm>
                      <a:off x="0" y="0"/>
                      <a:ext cx="5114290" cy="4123690"/>
                    </a:xfrm>
                    <a:prstGeom prst="rect">
                      <a:avLst/>
                    </a:prstGeom>
                  </pic:spPr>
                </pic:pic>
              </a:graphicData>
            </a:graphic>
          </wp:inline>
        </w:drawing>
      </w:r>
    </w:p>
    <w:p>
      <w:pPr>
        <w:pStyle w:val="Normal"/>
        <w:rPr>
          <w:lang w:val="en-US" w:eastAsia="zh-CN"/>
        </w:rPr>
      </w:pPr>
      <w:r>
        <w:rPr/>
        <w:drawing>
          <wp:inline distT="0" distB="0" distL="0" distR="0">
            <wp:extent cx="5269230" cy="3596640"/>
            <wp:effectExtent l="0" t="0" r="0" b="0"/>
            <wp:docPr id="151" name="图像8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像89" descr=""/>
                    <pic:cNvPicPr>
                      <a:picLocks noChangeAspect="1" noChangeArrowheads="1"/>
                    </pic:cNvPicPr>
                  </pic:nvPicPr>
                  <pic:blipFill>
                    <a:blip r:embed="rId195"/>
                    <a:stretch>
                      <a:fillRect/>
                    </a:stretch>
                  </pic:blipFill>
                  <pic:spPr bwMode="auto">
                    <a:xfrm>
                      <a:off x="0" y="0"/>
                      <a:ext cx="5269230" cy="3596640"/>
                    </a:xfrm>
                    <a:prstGeom prst="rect">
                      <a:avLst/>
                    </a:prstGeom>
                  </pic:spPr>
                </pic:pic>
              </a:graphicData>
            </a:graphic>
          </wp:inline>
        </w:drawing>
      </w:r>
    </w:p>
    <w:p>
      <w:pPr>
        <w:pStyle w:val="Normal"/>
        <w:rPr>
          <w:lang w:val="en-US" w:eastAsia="zh-CN"/>
        </w:rPr>
      </w:pPr>
      <w:r>
        <w:rPr/>
        <w:drawing>
          <wp:inline distT="0" distB="0" distL="0" distR="0">
            <wp:extent cx="5266690" cy="3866515"/>
            <wp:effectExtent l="0" t="0" r="0" b="0"/>
            <wp:docPr id="152" name="图像9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像90" descr=""/>
                    <pic:cNvPicPr>
                      <a:picLocks noChangeAspect="1" noChangeArrowheads="1"/>
                    </pic:cNvPicPr>
                  </pic:nvPicPr>
                  <pic:blipFill>
                    <a:blip r:embed="rId196"/>
                    <a:stretch>
                      <a:fillRect/>
                    </a:stretch>
                  </pic:blipFill>
                  <pic:spPr bwMode="auto">
                    <a:xfrm>
                      <a:off x="0" y="0"/>
                      <a:ext cx="5266690" cy="3866515"/>
                    </a:xfrm>
                    <a:prstGeom prst="rect">
                      <a:avLst/>
                    </a:prstGeom>
                  </pic:spPr>
                </pic:pic>
              </a:graphicData>
            </a:graphic>
          </wp:inline>
        </w:drawing>
      </w:r>
    </w:p>
    <w:p>
      <w:pPr>
        <w:pStyle w:val="Normal"/>
        <w:rPr>
          <w:lang w:val="en-US" w:eastAsia="zh-CN"/>
        </w:rPr>
      </w:pPr>
      <w:r>
        <w:rPr/>
        <w:drawing>
          <wp:inline distT="0" distB="0" distL="0" distR="0">
            <wp:extent cx="5271770" cy="4060825"/>
            <wp:effectExtent l="0" t="0" r="0" b="0"/>
            <wp:docPr id="153" name="图像9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像91" descr=""/>
                    <pic:cNvPicPr>
                      <a:picLocks noChangeAspect="1" noChangeArrowheads="1"/>
                    </pic:cNvPicPr>
                  </pic:nvPicPr>
                  <pic:blipFill>
                    <a:blip r:embed="rId197"/>
                    <a:stretch>
                      <a:fillRect/>
                    </a:stretch>
                  </pic:blipFill>
                  <pic:spPr bwMode="auto">
                    <a:xfrm>
                      <a:off x="0" y="0"/>
                      <a:ext cx="5271770" cy="4060825"/>
                    </a:xfrm>
                    <a:prstGeom prst="rect">
                      <a:avLst/>
                    </a:prstGeom>
                  </pic:spPr>
                </pic:pic>
              </a:graphicData>
            </a:graphic>
          </wp:inline>
        </w:drawing>
      </w:r>
    </w:p>
    <w:p>
      <w:pPr>
        <w:pStyle w:val="Normal"/>
        <w:rPr>
          <w:lang w:val="en-US" w:eastAsia="zh-CN"/>
        </w:rPr>
      </w:pPr>
      <w:r>
        <w:rPr/>
        <w:drawing>
          <wp:inline distT="0" distB="0" distL="0" distR="0">
            <wp:extent cx="5274310" cy="3926205"/>
            <wp:effectExtent l="0" t="0" r="0" b="0"/>
            <wp:docPr id="154" name="图像9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像92" descr=""/>
                    <pic:cNvPicPr>
                      <a:picLocks noChangeAspect="1" noChangeArrowheads="1"/>
                    </pic:cNvPicPr>
                  </pic:nvPicPr>
                  <pic:blipFill>
                    <a:blip r:embed="rId198"/>
                    <a:stretch>
                      <a:fillRect/>
                    </a:stretch>
                  </pic:blipFill>
                  <pic:spPr bwMode="auto">
                    <a:xfrm>
                      <a:off x="0" y="0"/>
                      <a:ext cx="5274310" cy="3926205"/>
                    </a:xfrm>
                    <a:prstGeom prst="rect">
                      <a:avLst/>
                    </a:prstGeom>
                  </pic:spPr>
                </pic:pic>
              </a:graphicData>
            </a:graphic>
          </wp:inline>
        </w:drawing>
      </w:r>
    </w:p>
    <w:p>
      <w:pPr>
        <w:pStyle w:val="Normal"/>
        <w:rPr>
          <w:lang w:val="en-US" w:eastAsia="zh-CN"/>
        </w:rPr>
      </w:pPr>
      <w:r>
        <w:rPr/>
        <w:drawing>
          <wp:inline distT="0" distB="0" distL="0" distR="0">
            <wp:extent cx="5057140" cy="3999865"/>
            <wp:effectExtent l="0" t="0" r="0" b="0"/>
            <wp:docPr id="155" name="图像9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像93" descr=""/>
                    <pic:cNvPicPr>
                      <a:picLocks noChangeAspect="1" noChangeArrowheads="1"/>
                    </pic:cNvPicPr>
                  </pic:nvPicPr>
                  <pic:blipFill>
                    <a:blip r:embed="rId199"/>
                    <a:stretch>
                      <a:fillRect/>
                    </a:stretch>
                  </pic:blipFill>
                  <pic:spPr bwMode="auto">
                    <a:xfrm>
                      <a:off x="0" y="0"/>
                      <a:ext cx="5057140" cy="3999865"/>
                    </a:xfrm>
                    <a:prstGeom prst="rect">
                      <a:avLst/>
                    </a:prstGeom>
                  </pic:spPr>
                </pic:pic>
              </a:graphicData>
            </a:graphic>
          </wp:inline>
        </w:drawing>
      </w:r>
    </w:p>
    <w:p>
      <w:pPr>
        <w:pStyle w:val="Normal"/>
        <w:rPr>
          <w:rFonts w:eastAsia="" w:eastAsiaTheme="minorEastAsia"/>
          <w:lang w:val="en-US" w:eastAsia="zh-CN"/>
        </w:rPr>
      </w:pPr>
      <w:r>
        <w:rPr>
          <w:lang w:val="en-US" w:eastAsia="zh-CN"/>
        </w:rPr>
        <w:t>Usr/bin</w:t>
      </w:r>
      <w:r>
        <w:rPr>
          <w:lang w:val="en-US" w:eastAsia="zh-CN"/>
        </w:rPr>
        <w:t>里面放的是全局访问路径，环境变量啥的都是在这里面</w:t>
      </w:r>
    </w:p>
    <w:p>
      <w:pPr>
        <w:pStyle w:val="Normal"/>
        <w:rPr/>
      </w:pPr>
      <w:r>
        <w:rPr/>
      </w:r>
    </w:p>
    <w:p>
      <w:pPr>
        <w:pStyle w:val="Normal"/>
        <w:rPr/>
      </w:pPr>
      <w:r>
        <w:rPr/>
        <w:drawing>
          <wp:inline distT="0" distB="0" distL="0" distR="0">
            <wp:extent cx="5273675" cy="3797300"/>
            <wp:effectExtent l="0" t="0" r="0" b="0"/>
            <wp:docPr id="156" name="图像9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像94" descr=""/>
                    <pic:cNvPicPr>
                      <a:picLocks noChangeAspect="1" noChangeArrowheads="1"/>
                    </pic:cNvPicPr>
                  </pic:nvPicPr>
                  <pic:blipFill>
                    <a:blip r:embed="rId200"/>
                    <a:stretch>
                      <a:fillRect/>
                    </a:stretch>
                  </pic:blipFill>
                  <pic:spPr bwMode="auto">
                    <a:xfrm>
                      <a:off x="0" y="0"/>
                      <a:ext cx="5273675" cy="3797300"/>
                    </a:xfrm>
                    <a:prstGeom prst="rect">
                      <a:avLst/>
                    </a:prstGeom>
                  </pic:spPr>
                </pic:pic>
              </a:graphicData>
            </a:graphic>
          </wp:inline>
        </w:drawing>
      </w:r>
    </w:p>
    <w:p>
      <w:pPr>
        <w:pStyle w:val="Normal"/>
        <w:rPr/>
      </w:pPr>
      <w:r>
        <w:rPr/>
        <w:drawing>
          <wp:inline distT="0" distB="0" distL="0" distR="0">
            <wp:extent cx="5271135" cy="3757930"/>
            <wp:effectExtent l="0" t="0" r="0" b="0"/>
            <wp:docPr id="157" name="图像9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像95" descr=""/>
                    <pic:cNvPicPr>
                      <a:picLocks noChangeAspect="1" noChangeArrowheads="1"/>
                    </pic:cNvPicPr>
                  </pic:nvPicPr>
                  <pic:blipFill>
                    <a:blip r:embed="rId201"/>
                    <a:stretch>
                      <a:fillRect/>
                    </a:stretch>
                  </pic:blipFill>
                  <pic:spPr bwMode="auto">
                    <a:xfrm>
                      <a:off x="0" y="0"/>
                      <a:ext cx="5271135" cy="3757930"/>
                    </a:xfrm>
                    <a:prstGeom prst="rect">
                      <a:avLst/>
                    </a:prstGeom>
                  </pic:spPr>
                </pic:pic>
              </a:graphicData>
            </a:graphic>
          </wp:inline>
        </w:drawing>
      </w:r>
    </w:p>
    <w:p>
      <w:pPr>
        <w:pStyle w:val="Normal"/>
        <w:rPr>
          <w:lang w:val="en-US" w:eastAsia="zh-CN"/>
        </w:rPr>
      </w:pPr>
      <w:r>
        <w:rPr/>
        <w:drawing>
          <wp:inline distT="0" distB="0" distL="0" distR="0">
            <wp:extent cx="5270500" cy="3805555"/>
            <wp:effectExtent l="0" t="0" r="0" b="0"/>
            <wp:docPr id="158" name="图像9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像96" descr=""/>
                    <pic:cNvPicPr>
                      <a:picLocks noChangeAspect="1" noChangeArrowheads="1"/>
                    </pic:cNvPicPr>
                  </pic:nvPicPr>
                  <pic:blipFill>
                    <a:blip r:embed="rId202"/>
                    <a:stretch>
                      <a:fillRect/>
                    </a:stretch>
                  </pic:blipFill>
                  <pic:spPr bwMode="auto">
                    <a:xfrm>
                      <a:off x="0" y="0"/>
                      <a:ext cx="5270500" cy="3805555"/>
                    </a:xfrm>
                    <a:prstGeom prst="rect">
                      <a:avLst/>
                    </a:prstGeom>
                  </pic:spPr>
                </pic:pic>
              </a:graphicData>
            </a:graphic>
          </wp:inline>
        </w:drawing>
      </w:r>
    </w:p>
    <w:p>
      <w:pPr>
        <w:pStyle w:val="Normal"/>
        <w:rPr>
          <w:lang w:val="en-US" w:eastAsia="zh-CN"/>
        </w:rPr>
      </w:pPr>
      <w:r>
        <w:rPr>
          <w:lang w:val="en-US" w:eastAsia="zh-CN"/>
        </w:rPr>
        <w:t xml:space="preserve">Mkdir -p a/b/c/d/e/f </w:t>
      </w:r>
      <w:r>
        <w:rPr>
          <w:lang w:val="en-US" w:eastAsia="zh-CN"/>
        </w:rPr>
        <w:t>创建多级目录</w:t>
      </w:r>
    </w:p>
    <w:p>
      <w:pPr>
        <w:pStyle w:val="Normal"/>
        <w:rPr>
          <w:lang w:val="en-US" w:eastAsia="zh-CN"/>
        </w:rPr>
      </w:pPr>
      <w:r>
        <w:rPr>
          <w:lang w:val="en-US" w:eastAsia="zh-CN"/>
        </w:rPr>
        <w:t xml:space="preserve">Rm -rf </w:t>
      </w:r>
      <w:r>
        <w:rPr>
          <w:lang w:val="en-US" w:eastAsia="zh-CN"/>
        </w:rPr>
        <w:t>目录</w:t>
      </w:r>
      <w:r>
        <w:rPr>
          <w:lang w:val="en-US" w:eastAsia="zh-CN"/>
        </w:rPr>
        <w:t>or</w:t>
      </w:r>
      <w:r>
        <w:rPr>
          <w:lang w:val="en-US" w:eastAsia="zh-CN"/>
        </w:rPr>
        <w:t>文件名，直接删除一个目录</w:t>
      </w:r>
      <w:r>
        <w:rPr>
          <w:lang w:val="en-US" w:eastAsia="zh-CN"/>
        </w:rPr>
        <w:t>or</w:t>
      </w:r>
      <w:r>
        <w:rPr>
          <w:lang w:val="en-US" w:eastAsia="zh-CN"/>
        </w:rPr>
        <w:t>文件，不要提示，破坏力很大，要慎用</w:t>
      </w:r>
    </w:p>
    <w:p>
      <w:pPr>
        <w:pStyle w:val="Normal"/>
        <w:rPr/>
      </w:pPr>
      <w:r>
        <w:rPr/>
        <w:drawing>
          <wp:inline distT="0" distB="0" distL="0" distR="0">
            <wp:extent cx="5269230" cy="4087495"/>
            <wp:effectExtent l="0" t="0" r="0" b="0"/>
            <wp:docPr id="159" name="图像9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像97" descr=""/>
                    <pic:cNvPicPr>
                      <a:picLocks noChangeAspect="1" noChangeArrowheads="1"/>
                    </pic:cNvPicPr>
                  </pic:nvPicPr>
                  <pic:blipFill>
                    <a:blip r:embed="rId203"/>
                    <a:stretch>
                      <a:fillRect/>
                    </a:stretch>
                  </pic:blipFill>
                  <pic:spPr bwMode="auto">
                    <a:xfrm>
                      <a:off x="0" y="0"/>
                      <a:ext cx="5269230" cy="4087495"/>
                    </a:xfrm>
                    <a:prstGeom prst="rect">
                      <a:avLst/>
                    </a:prstGeom>
                  </pic:spPr>
                </pic:pic>
              </a:graphicData>
            </a:graphic>
          </wp:inline>
        </w:drawing>
      </w:r>
    </w:p>
    <w:p>
      <w:pPr>
        <w:pStyle w:val="Normal"/>
        <w:rPr>
          <w:lang w:val="en-US" w:eastAsia="zh-CN"/>
        </w:rPr>
      </w:pPr>
      <w:r>
        <w:rPr/>
        <w:drawing>
          <wp:inline distT="0" distB="0" distL="0" distR="0">
            <wp:extent cx="5274310" cy="3521075"/>
            <wp:effectExtent l="0" t="0" r="0" b="0"/>
            <wp:docPr id="160" name="图像9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像98" descr=""/>
                    <pic:cNvPicPr>
                      <a:picLocks noChangeAspect="1" noChangeArrowheads="1"/>
                    </pic:cNvPicPr>
                  </pic:nvPicPr>
                  <pic:blipFill>
                    <a:blip r:embed="rId204"/>
                    <a:stretch>
                      <a:fillRect/>
                    </a:stretch>
                  </pic:blipFill>
                  <pic:spPr bwMode="auto">
                    <a:xfrm>
                      <a:off x="0" y="0"/>
                      <a:ext cx="5274310" cy="3521075"/>
                    </a:xfrm>
                    <a:prstGeom prst="rect">
                      <a:avLst/>
                    </a:prstGeom>
                  </pic:spPr>
                </pic:pic>
              </a:graphicData>
            </a:graphic>
          </wp:inline>
        </w:drawing>
      </w:r>
    </w:p>
    <w:p>
      <w:pPr>
        <w:pStyle w:val="Normal"/>
        <w:rPr>
          <w:lang w:val="en-US" w:eastAsia="zh-CN"/>
        </w:rPr>
      </w:pPr>
      <w:r>
        <w:rPr>
          <w:lang w:val="en-US" w:eastAsia="zh-CN"/>
        </w:rPr>
        <w:t>可以直接</w:t>
      </w:r>
      <w:r>
        <w:rPr>
          <w:lang w:val="en-US" w:eastAsia="zh-CN"/>
        </w:rPr>
        <w:t>touch</w:t>
      </w:r>
      <w:r>
        <w:rPr>
          <w:lang w:val="en-US" w:eastAsia="zh-CN"/>
        </w:rPr>
        <w:t>带</w:t>
      </w:r>
      <w:r>
        <w:rPr>
          <w:lang w:val="en-US" w:eastAsia="zh-CN"/>
        </w:rPr>
        <w:t>.</w:t>
      </w:r>
      <w:r>
        <w:rPr>
          <w:lang w:val="en-US" w:eastAsia="zh-CN"/>
        </w:rPr>
        <w:t>的文件，就是表示创建隐藏文件</w:t>
      </w:r>
    </w:p>
    <w:p>
      <w:pPr>
        <w:pStyle w:val="Normal"/>
        <w:rPr>
          <w:lang w:val="en-US" w:eastAsia="zh-CN"/>
        </w:rPr>
      </w:pPr>
      <w:r>
        <w:rPr>
          <w:lang w:val="en-US" w:eastAsia="zh-CN"/>
        </w:rPr>
        <w:t>Ls -lh</w:t>
      </w:r>
      <w:r>
        <w:rPr>
          <w:lang w:val="en-US" w:eastAsia="zh-CN"/>
        </w:rPr>
        <w:t>，可以显示文件大小</w:t>
      </w:r>
    </w:p>
    <w:p>
      <w:pPr>
        <w:pStyle w:val="Normal"/>
        <w:rPr>
          <w:lang w:val="en-US" w:eastAsia="zh-CN"/>
        </w:rPr>
      </w:pPr>
      <w:r>
        <w:rPr/>
        <w:drawing>
          <wp:inline distT="0" distB="0" distL="0" distR="0">
            <wp:extent cx="5095240" cy="3085465"/>
            <wp:effectExtent l="0" t="0" r="0" b="0"/>
            <wp:docPr id="161" name="图像9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像99" descr=""/>
                    <pic:cNvPicPr>
                      <a:picLocks noChangeAspect="1" noChangeArrowheads="1"/>
                    </pic:cNvPicPr>
                  </pic:nvPicPr>
                  <pic:blipFill>
                    <a:blip r:embed="rId205"/>
                    <a:stretch>
                      <a:fillRect/>
                    </a:stretch>
                  </pic:blipFill>
                  <pic:spPr bwMode="auto">
                    <a:xfrm>
                      <a:off x="0" y="0"/>
                      <a:ext cx="5095240" cy="3085465"/>
                    </a:xfrm>
                    <a:prstGeom prst="rect">
                      <a:avLst/>
                    </a:prstGeom>
                  </pic:spPr>
                </pic:pic>
              </a:graphicData>
            </a:graphic>
          </wp:inline>
        </w:drawing>
      </w:r>
    </w:p>
    <w:p>
      <w:pPr>
        <w:pStyle w:val="Normal"/>
        <w:rPr>
          <w:rFonts w:eastAsia="" w:eastAsiaTheme="minorEastAsia"/>
          <w:lang w:val="en-US" w:eastAsia="zh-CN"/>
        </w:rPr>
      </w:pPr>
      <w:r>
        <w:rPr>
          <w:lang w:val="en-US" w:eastAsia="zh-CN"/>
        </w:rPr>
        <w:t>Ls</w:t>
      </w:r>
      <w:r>
        <w:rPr>
          <w:lang w:val="en-US" w:eastAsia="zh-CN"/>
        </w:rPr>
        <w:t>或者</w:t>
      </w:r>
      <w:r>
        <w:rPr>
          <w:lang w:val="en-US" w:eastAsia="zh-CN"/>
        </w:rPr>
        <w:t>ls.</w:t>
      </w:r>
      <w:r>
        <w:rPr>
          <w:lang w:val="en-US" w:eastAsia="zh-CN"/>
        </w:rPr>
        <w:t>都是显示当前目录</w:t>
      </w:r>
    </w:p>
    <w:p>
      <w:pPr>
        <w:pStyle w:val="Normal"/>
        <w:rPr/>
      </w:pPr>
      <w:r>
        <w:rPr/>
        <w:drawing>
          <wp:inline distT="0" distB="0" distL="0" distR="0">
            <wp:extent cx="5267325" cy="3857625"/>
            <wp:effectExtent l="0" t="0" r="0" b="0"/>
            <wp:docPr id="162" name="图像10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像100" descr=""/>
                    <pic:cNvPicPr>
                      <a:picLocks noChangeAspect="1" noChangeArrowheads="1"/>
                    </pic:cNvPicPr>
                  </pic:nvPicPr>
                  <pic:blipFill>
                    <a:blip r:embed="rId206"/>
                    <a:stretch>
                      <a:fillRect/>
                    </a:stretch>
                  </pic:blipFill>
                  <pic:spPr bwMode="auto">
                    <a:xfrm>
                      <a:off x="0" y="0"/>
                      <a:ext cx="5267325" cy="3857625"/>
                    </a:xfrm>
                    <a:prstGeom prst="rect">
                      <a:avLst/>
                    </a:prstGeom>
                  </pic:spPr>
                </pic:pic>
              </a:graphicData>
            </a:graphic>
          </wp:inline>
        </w:drawing>
      </w:r>
    </w:p>
    <w:p>
      <w:pPr>
        <w:pStyle w:val="Normal"/>
        <w:rPr/>
      </w:pPr>
      <w:r>
        <w:rPr/>
        <w:drawing>
          <wp:inline distT="0" distB="0" distL="0" distR="0">
            <wp:extent cx="5266055" cy="3416935"/>
            <wp:effectExtent l="0" t="0" r="0" b="0"/>
            <wp:docPr id="163" name="图像10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像101" descr=""/>
                    <pic:cNvPicPr>
                      <a:picLocks noChangeAspect="1" noChangeArrowheads="1"/>
                    </pic:cNvPicPr>
                  </pic:nvPicPr>
                  <pic:blipFill>
                    <a:blip r:embed="rId207"/>
                    <a:stretch>
                      <a:fillRect/>
                    </a:stretch>
                  </pic:blipFill>
                  <pic:spPr bwMode="auto">
                    <a:xfrm>
                      <a:off x="0" y="0"/>
                      <a:ext cx="5266055" cy="3416935"/>
                    </a:xfrm>
                    <a:prstGeom prst="rect">
                      <a:avLst/>
                    </a:prstGeom>
                  </pic:spPr>
                </pic:pic>
              </a:graphicData>
            </a:graphic>
          </wp:inline>
        </w:drawing>
      </w:r>
    </w:p>
    <w:p>
      <w:pPr>
        <w:pStyle w:val="Normal"/>
        <w:rPr>
          <w:lang w:eastAsia="zh-CN"/>
        </w:rPr>
      </w:pPr>
      <w:r>
        <w:rPr/>
        <w:drawing>
          <wp:inline distT="0" distB="0" distL="0" distR="0">
            <wp:extent cx="5271770" cy="3114040"/>
            <wp:effectExtent l="0" t="0" r="0" b="0"/>
            <wp:docPr id="164" name="图像10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像102" descr=""/>
                    <pic:cNvPicPr>
                      <a:picLocks noChangeAspect="1" noChangeArrowheads="1"/>
                    </pic:cNvPicPr>
                  </pic:nvPicPr>
                  <pic:blipFill>
                    <a:blip r:embed="rId208"/>
                    <a:stretch>
                      <a:fillRect/>
                    </a:stretch>
                  </pic:blipFill>
                  <pic:spPr bwMode="auto">
                    <a:xfrm>
                      <a:off x="0" y="0"/>
                      <a:ext cx="5271770" cy="3114040"/>
                    </a:xfrm>
                    <a:prstGeom prst="rect">
                      <a:avLst/>
                    </a:prstGeom>
                  </pic:spPr>
                </pic:pic>
              </a:graphicData>
            </a:graphic>
          </wp:inline>
        </w:drawing>
      </w:r>
    </w:p>
    <w:p>
      <w:pPr>
        <w:pStyle w:val="Normal"/>
        <w:rPr>
          <w:lang w:eastAsia="zh-CN"/>
        </w:rPr>
      </w:pPr>
      <w:r>
        <w:rPr>
          <w:lang w:eastAsia="zh-CN"/>
        </w:rPr>
        <w:t>忘记</w:t>
      </w:r>
      <w:r>
        <w:rPr>
          <w:lang w:val="en-US" w:eastAsia="zh-CN"/>
        </w:rPr>
        <w:t>root</w:t>
      </w:r>
      <w:r>
        <w:rPr>
          <w:lang w:val="en-US" w:eastAsia="zh-CN"/>
        </w:rPr>
        <w:t>密码之后，重启</w:t>
      </w:r>
      <w:r>
        <w:rPr>
          <w:lang w:val="en-US" w:eastAsia="zh-CN"/>
        </w:rPr>
        <w:t>linux</w:t>
      </w:r>
      <w:r>
        <w:rPr>
          <w:lang w:val="en-US" w:eastAsia="zh-CN"/>
        </w:rPr>
        <w:t>，按任意键，进入</w:t>
      </w:r>
      <w:r>
        <w:rPr>
          <w:lang w:val="en-US" w:eastAsia="zh-CN"/>
        </w:rPr>
        <w:t>boot</w:t>
      </w:r>
      <w:r>
        <w:rPr>
          <w:lang w:val="en-US" w:eastAsia="zh-CN"/>
        </w:rPr>
        <w:t>，然后按</w:t>
      </w:r>
      <w:r>
        <w:rPr>
          <w:lang w:val="en-US" w:eastAsia="zh-CN"/>
        </w:rPr>
        <w:t>e</w:t>
      </w:r>
      <w:r>
        <w:rPr>
          <w:lang w:val="en-US" w:eastAsia="zh-CN"/>
        </w:rPr>
        <w:t>，选择单用户模式，</w:t>
      </w:r>
      <w:r>
        <w:rPr>
          <w:lang w:val="en-US" w:eastAsia="zh-CN"/>
        </w:rPr>
        <w:t>single(</w:t>
      </w:r>
      <w:r>
        <w:rPr>
          <w:lang w:val="en-US" w:eastAsia="zh-CN"/>
        </w:rPr>
        <w:t>不要空格</w:t>
      </w:r>
      <w:r>
        <w:rPr>
          <w:lang w:val="en-US" w:eastAsia="zh-CN"/>
        </w:rPr>
        <w:t>)</w:t>
      </w:r>
      <w:r>
        <w:rPr>
          <w:lang w:val="en-US" w:eastAsia="zh-CN"/>
        </w:rPr>
        <w:t>进入系统之后，然后用</w:t>
      </w:r>
      <w:r>
        <w:rPr>
          <w:lang w:val="en-US" w:eastAsia="zh-CN"/>
        </w:rPr>
        <w:t>passwd root</w:t>
      </w:r>
      <w:r>
        <w:rPr>
          <w:lang w:val="en-US" w:eastAsia="zh-CN"/>
        </w:rPr>
        <w:t>，这个命令来修改密码</w:t>
      </w:r>
    </w:p>
    <w:p>
      <w:pPr>
        <w:pStyle w:val="Normal"/>
        <w:rPr>
          <w:rFonts w:eastAsia="" w:eastAsiaTheme="minorEastAsia"/>
          <w:lang w:eastAsia="zh-CN"/>
        </w:rPr>
      </w:pPr>
      <w:r>
        <w:rPr>
          <w:lang w:eastAsia="zh-CN"/>
        </w:rPr>
        <w:t>重启</w:t>
      </w:r>
      <w:r>
        <w:rPr>
          <w:lang w:val="en-US" w:eastAsia="zh-CN"/>
        </w:rPr>
        <w:t>linux</w:t>
      </w:r>
      <w:r>
        <w:rPr>
          <w:lang w:val="en-US" w:eastAsia="zh-CN"/>
        </w:rPr>
        <w:t>系统之后，按任意键，多按几下，然后按</w:t>
      </w:r>
      <w:r>
        <w:rPr>
          <w:lang w:val="en-US" w:eastAsia="zh-CN"/>
        </w:rPr>
        <w:t>e</w:t>
      </w:r>
      <w:r>
        <w:rPr>
          <w:lang w:val="en-US" w:eastAsia="zh-CN"/>
        </w:rPr>
        <w:t>键进入</w:t>
      </w:r>
      <w:r>
        <w:rPr>
          <w:lang w:val="en-US" w:eastAsia="zh-CN"/>
        </w:rPr>
        <w:t>boot</w:t>
      </w:r>
      <w:r>
        <w:rPr>
          <w:lang w:val="en-US" w:eastAsia="zh-CN"/>
        </w:rPr>
        <w:t>选择项</w:t>
      </w:r>
    </w:p>
    <w:p>
      <w:pPr>
        <w:pStyle w:val="Normal"/>
        <w:rPr>
          <w:lang w:val="en-US" w:eastAsia="zh-CN"/>
        </w:rPr>
      </w:pPr>
      <w:r>
        <w:rPr>
          <w:lang w:val="en-US" w:eastAsia="zh-CN"/>
        </w:rPr>
        <w:t xml:space="preserve">Chown </w:t>
      </w:r>
      <w:r>
        <w:rPr>
          <w:lang w:val="en-US" w:eastAsia="zh-CN"/>
        </w:rPr>
        <w:t>用户名 文件名</w:t>
      </w:r>
      <w:r>
        <w:rPr>
          <w:lang w:val="en-US" w:eastAsia="zh-CN"/>
        </w:rPr>
        <w:t>(</w:t>
      </w:r>
      <w:r>
        <w:rPr>
          <w:lang w:val="en-US" w:eastAsia="zh-CN"/>
        </w:rPr>
        <w:t>改变所属的用户</w:t>
      </w:r>
      <w:r>
        <w:rPr>
          <w:lang w:val="en-US" w:eastAsia="zh-CN"/>
        </w:rPr>
        <w:t>)</w:t>
      </w:r>
    </w:p>
    <w:p>
      <w:pPr>
        <w:pStyle w:val="Normal"/>
        <w:rPr>
          <w:lang w:val="en-US" w:eastAsia="zh-CN"/>
        </w:rPr>
      </w:pPr>
      <w:r>
        <w:rPr>
          <w:lang w:val="en-US" w:eastAsia="zh-CN"/>
        </w:rPr>
        <w:t>Chown :</w:t>
      </w:r>
      <w:r>
        <w:rPr>
          <w:lang w:val="en-US" w:eastAsia="zh-CN"/>
        </w:rPr>
        <w:t>用户名 文件名</w:t>
      </w:r>
      <w:r>
        <w:rPr>
          <w:lang w:val="en-US" w:eastAsia="zh-CN"/>
        </w:rPr>
        <w:t>(</w:t>
      </w:r>
      <w:r>
        <w:rPr>
          <w:lang w:val="en-US" w:eastAsia="zh-CN"/>
        </w:rPr>
        <w:t>改变所属的用户和组</w:t>
      </w:r>
      <w:r>
        <w:rPr>
          <w:lang w:val="en-US" w:eastAsia="zh-CN"/>
        </w:rPr>
        <w:t>)</w:t>
      </w:r>
    </w:p>
    <w:p>
      <w:pPr>
        <w:pStyle w:val="Normal"/>
        <w:rPr>
          <w:lang w:val="en-US" w:eastAsia="zh-CN"/>
        </w:rPr>
      </w:pPr>
      <w:r>
        <w:rPr>
          <w:lang w:val="en-US" w:eastAsia="zh-CN"/>
        </w:rPr>
        <w:t>Ls /l = ll(</w:t>
      </w:r>
      <w:r>
        <w:rPr>
          <w:lang w:val="en-US" w:eastAsia="zh-CN"/>
        </w:rPr>
        <w:t>都是表示小写的</w:t>
      </w:r>
      <w:r>
        <w:rPr>
          <w:lang w:val="en-US" w:eastAsia="zh-CN"/>
        </w:rPr>
        <w:t>L)</w:t>
      </w:r>
      <w:r>
        <w:rPr>
          <w:lang w:val="en-US" w:eastAsia="zh-CN"/>
        </w:rPr>
        <w:t>，但是有的系统可能没有</w:t>
      </w:r>
      <w:r>
        <w:rPr>
          <w:lang w:val="en-US" w:eastAsia="zh-CN"/>
        </w:rPr>
        <w:t>ll</w:t>
      </w:r>
      <w:r>
        <w:rPr>
          <w:lang w:val="en-US" w:eastAsia="zh-CN"/>
        </w:rPr>
        <w:t>命令</w:t>
      </w:r>
    </w:p>
    <w:p>
      <w:pPr>
        <w:pStyle w:val="Normal"/>
        <w:rPr>
          <w:lang w:val="en-US" w:eastAsia="zh-CN"/>
        </w:rPr>
      </w:pPr>
      <w:r>
        <w:rPr>
          <w:lang w:val="en-US" w:eastAsia="zh-CN"/>
        </w:rPr>
        <w:t>Linux</w:t>
      </w:r>
      <w:r>
        <w:rPr>
          <w:lang w:val="en-US" w:eastAsia="zh-CN"/>
        </w:rPr>
        <w:t>里面，‘’和“”效果是一样的，都可以包裹字符串</w:t>
      </w:r>
    </w:p>
    <w:p>
      <w:pPr>
        <w:pStyle w:val="Normal"/>
        <w:rPr>
          <w:rFonts w:eastAsia="" w:eastAsiaTheme="minorEastAsia"/>
          <w:lang w:val="en-US" w:eastAsia="zh-CN"/>
        </w:rPr>
      </w:pPr>
      <w:r>
        <w:rPr>
          <w:lang w:val="en-US" w:eastAsia="zh-CN"/>
        </w:rPr>
        <w:t>Chown</w:t>
      </w:r>
      <w:r>
        <w:rPr>
          <w:lang w:val="en-US" w:eastAsia="zh-CN"/>
        </w:rPr>
        <w:t>加了</w:t>
      </w:r>
      <w:r>
        <w:rPr>
          <w:lang w:val="en-US" w:eastAsia="zh-CN"/>
        </w:rPr>
        <w:t>R</w:t>
      </w:r>
      <w:r>
        <w:rPr>
          <w:lang w:val="en-US" w:eastAsia="zh-CN"/>
        </w:rPr>
        <w:t>之后就是表示有递归了，牛逼啊</w:t>
      </w:r>
      <w:r>
        <w:rPr>
          <w:lang w:val="en-US" w:eastAsia="zh-CN"/>
        </w:rPr>
        <w:t>regression</w:t>
      </w:r>
    </w:p>
    <w:p>
      <w:pPr>
        <w:pStyle w:val="Normal"/>
        <w:rPr>
          <w:lang w:val="en-US" w:eastAsia="zh-CN"/>
        </w:rPr>
      </w:pPr>
      <w:r>
        <w:rPr/>
        <w:drawing>
          <wp:inline distT="0" distB="0" distL="0" distR="0">
            <wp:extent cx="5270500" cy="3623945"/>
            <wp:effectExtent l="0" t="0" r="0" b="0"/>
            <wp:docPr id="165" name="图像10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像103" descr=""/>
                    <pic:cNvPicPr>
                      <a:picLocks noChangeAspect="1" noChangeArrowheads="1"/>
                    </pic:cNvPicPr>
                  </pic:nvPicPr>
                  <pic:blipFill>
                    <a:blip r:embed="rId209"/>
                    <a:stretch>
                      <a:fillRect/>
                    </a:stretch>
                  </pic:blipFill>
                  <pic:spPr bwMode="auto">
                    <a:xfrm>
                      <a:off x="0" y="0"/>
                      <a:ext cx="5270500" cy="3623945"/>
                    </a:xfrm>
                    <a:prstGeom prst="rect">
                      <a:avLst/>
                    </a:prstGeom>
                  </pic:spPr>
                </pic:pic>
              </a:graphicData>
            </a:graphic>
          </wp:inline>
        </w:drawing>
      </w:r>
    </w:p>
    <w:p>
      <w:pPr>
        <w:pStyle w:val="Normal"/>
        <w:rPr>
          <w:lang w:val="en-US" w:eastAsia="zh-CN"/>
        </w:rPr>
      </w:pPr>
      <w:r>
        <w:rPr>
          <w:lang w:val="en-US" w:eastAsia="zh-CN"/>
        </w:rPr>
        <w:t>Id +</w:t>
      </w:r>
      <w:r>
        <w:rPr>
          <w:lang w:val="en-US" w:eastAsia="zh-CN"/>
        </w:rPr>
        <w:t>用户名也是一个命令，查看这个用户的信息</w:t>
      </w:r>
    </w:p>
    <w:p>
      <w:pPr>
        <w:pStyle w:val="Normal"/>
        <w:rPr>
          <w:lang w:val="en-US" w:eastAsia="zh-CN"/>
        </w:rPr>
      </w:pPr>
      <w:r>
        <w:rPr>
          <w:lang w:val="en-US" w:eastAsia="zh-CN"/>
        </w:rPr>
        <w:t>普通用户在</w:t>
      </w:r>
      <w:r>
        <w:rPr>
          <w:lang w:val="en-US" w:eastAsia="zh-CN"/>
        </w:rPr>
        <w:t>root</w:t>
      </w:r>
      <w:r>
        <w:rPr>
          <w:lang w:val="en-US" w:eastAsia="zh-CN"/>
        </w:rPr>
        <w:t>目录下是不能进行新建文件，或者修改文件等操作的，只有</w:t>
      </w:r>
      <w:r>
        <w:rPr>
          <w:lang w:val="en-US" w:eastAsia="zh-CN"/>
        </w:rPr>
        <w:t>root</w:t>
      </w:r>
      <w:r>
        <w:rPr>
          <w:lang w:val="en-US" w:eastAsia="zh-CN"/>
        </w:rPr>
        <w:t>才行</w:t>
      </w:r>
    </w:p>
    <w:p>
      <w:pPr>
        <w:pStyle w:val="Normal"/>
        <w:rPr>
          <w:lang w:val="en-US" w:eastAsia="zh-CN"/>
        </w:rPr>
      </w:pPr>
      <w:r>
        <w:rPr>
          <w:lang w:val="en-US" w:eastAsia="zh-CN"/>
        </w:rPr>
        <w:t>普通用户需要新建文件必须退到其他的目录下才行</w:t>
      </w:r>
    </w:p>
    <w:p>
      <w:pPr>
        <w:pStyle w:val="Normal"/>
        <w:rPr>
          <w:lang w:val="en-US" w:eastAsia="zh-CN"/>
        </w:rPr>
      </w:pPr>
      <w:r>
        <w:rPr>
          <w:lang w:val="en-US" w:eastAsia="zh-CN"/>
        </w:rPr>
        <w:t>普通账号向普通账号切换得需要别的普通账号的密码才行</w:t>
      </w:r>
    </w:p>
    <w:p>
      <w:pPr>
        <w:pStyle w:val="Normal"/>
        <w:rPr>
          <w:lang w:val="en-US" w:eastAsia="zh-CN"/>
        </w:rPr>
      </w:pPr>
      <w:r>
        <w:rPr>
          <w:lang w:val="en-US" w:eastAsia="zh-CN"/>
        </w:rPr>
        <w:t>但是</w:t>
      </w:r>
      <w:r>
        <w:rPr>
          <w:lang w:val="en-US" w:eastAsia="zh-CN"/>
        </w:rPr>
        <w:t>root</w:t>
      </w:r>
      <w:r>
        <w:rPr>
          <w:lang w:val="en-US" w:eastAsia="zh-CN"/>
        </w:rPr>
        <w:t>向其他账号切换则不需要，因为</w:t>
      </w:r>
      <w:r>
        <w:rPr>
          <w:lang w:val="en-US" w:eastAsia="zh-CN"/>
        </w:rPr>
        <w:t>root</w:t>
      </w:r>
      <w:r>
        <w:rPr>
          <w:lang w:val="en-US" w:eastAsia="zh-CN"/>
        </w:rPr>
        <w:t>的权限最大</w:t>
      </w:r>
    </w:p>
    <w:p>
      <w:pPr>
        <w:pStyle w:val="Normal"/>
        <w:rPr>
          <w:lang w:val="en-US" w:eastAsia="zh-CN"/>
        </w:rPr>
      </w:pPr>
      <w:r>
        <w:rPr>
          <w:lang w:val="en-US" w:eastAsia="zh-CN"/>
        </w:rPr>
        <w:t>~</w:t>
      </w:r>
      <w:r>
        <w:rPr>
          <w:lang w:val="en-US" w:eastAsia="zh-CN"/>
        </w:rPr>
        <w:t>值得就是家目录，</w:t>
      </w:r>
      <w:r>
        <w:rPr>
          <w:lang w:val="en-US" w:eastAsia="zh-CN"/>
        </w:rPr>
        <w:t>home</w:t>
      </w:r>
      <w:r>
        <w:rPr>
          <w:lang w:val="en-US" w:eastAsia="zh-CN"/>
        </w:rPr>
        <w:t>目录</w:t>
      </w:r>
    </w:p>
    <w:p>
      <w:pPr>
        <w:pStyle w:val="Normal"/>
        <w:rPr>
          <w:lang w:val="en-US" w:eastAsia="zh-CN"/>
        </w:rPr>
      </w:pPr>
      <w:r>
        <w:rPr>
          <w:lang w:val="en-US" w:eastAsia="zh-CN"/>
        </w:rPr>
        <w:t>Vi +</w:t>
      </w:r>
      <w:r>
        <w:rPr>
          <w:lang w:val="en-US" w:eastAsia="zh-CN"/>
        </w:rPr>
        <w:t>文件名就是用</w:t>
      </w:r>
      <w:r>
        <w:rPr>
          <w:lang w:val="en-US" w:eastAsia="zh-CN"/>
        </w:rPr>
        <w:t>vim</w:t>
      </w:r>
      <w:r>
        <w:rPr>
          <w:lang w:val="en-US" w:eastAsia="zh-CN"/>
        </w:rPr>
        <w:t>来打开一个已经存在的文件或者新建的一个文件</w:t>
      </w:r>
    </w:p>
    <w:p>
      <w:pPr>
        <w:pStyle w:val="Normal"/>
        <w:rPr>
          <w:lang w:val="en-US" w:eastAsia="zh-CN"/>
        </w:rPr>
      </w:pPr>
      <w:r>
        <w:rPr>
          <w:lang w:val="en-US" w:eastAsia="zh-CN"/>
        </w:rPr>
        <w:t>其实用</w:t>
      </w:r>
      <w:r>
        <w:rPr>
          <w:lang w:val="en-US" w:eastAsia="zh-CN"/>
        </w:rPr>
        <w:t>init+</w:t>
      </w:r>
      <w:r>
        <w:rPr>
          <w:lang w:val="en-US" w:eastAsia="zh-CN"/>
        </w:rPr>
        <w:t>数字也可以使用来关机重启等等</w:t>
      </w:r>
    </w:p>
    <w:p>
      <w:pPr>
        <w:pStyle w:val="Normal"/>
        <w:rPr>
          <w:lang w:val="en-US" w:eastAsia="zh-CN"/>
        </w:rPr>
      </w:pPr>
      <w:r>
        <w:rPr>
          <w:lang w:val="en-US" w:eastAsia="zh-CN"/>
        </w:rPr>
        <w:t>Tar -czvf +</w:t>
      </w:r>
      <w:r>
        <w:rPr>
          <w:lang w:val="en-US" w:eastAsia="zh-CN"/>
        </w:rPr>
        <w:t>压缩后的文件名</w:t>
      </w:r>
      <w:r>
        <w:rPr>
          <w:lang w:val="en-US" w:eastAsia="zh-CN"/>
        </w:rPr>
        <w:t>+</w:t>
      </w:r>
      <w:r>
        <w:rPr>
          <w:lang w:val="en-US" w:eastAsia="zh-CN"/>
        </w:rPr>
        <w:t>被压缩的文件名</w:t>
      </w:r>
    </w:p>
    <w:p>
      <w:pPr>
        <w:pStyle w:val="Normal"/>
        <w:rPr>
          <w:lang w:val="en-US" w:eastAsia="zh-CN"/>
        </w:rPr>
      </w:pPr>
      <w:r>
        <w:rPr>
          <w:lang w:val="en-US" w:eastAsia="zh-CN"/>
        </w:rPr>
        <w:t>Czvf</w:t>
      </w:r>
      <w:r>
        <w:rPr>
          <w:lang w:val="en-US" w:eastAsia="zh-CN"/>
        </w:rPr>
        <w:t>所代表的意义：</w:t>
      </w:r>
      <w:r>
        <w:rPr>
          <w:lang w:val="en-US" w:eastAsia="zh-CN"/>
        </w:rPr>
        <w:t>c:create;  z:</w:t>
      </w:r>
      <w:r>
        <w:rPr>
          <w:lang w:val="en-US" w:eastAsia="zh-CN"/>
        </w:rPr>
        <w:t>压缩的协议，</w:t>
      </w:r>
      <w:r>
        <w:rPr>
          <w:lang w:val="en-US" w:eastAsia="zh-CN"/>
        </w:rPr>
        <w:t>gzip; v:</w:t>
      </w:r>
      <w:r>
        <w:rPr>
          <w:lang w:val="en-US" w:eastAsia="zh-CN"/>
        </w:rPr>
        <w:t>显示压缩过程；</w:t>
      </w:r>
      <w:r>
        <w:rPr>
          <w:lang w:val="en-US" w:eastAsia="zh-CN"/>
        </w:rPr>
        <w:t>f</w:t>
      </w:r>
      <w:r>
        <w:rPr>
          <w:lang w:val="en-US" w:eastAsia="zh-CN"/>
        </w:rPr>
        <w:t>：显示压缩后的文件清单，这里面</w:t>
      </w:r>
      <w:r>
        <w:rPr>
          <w:lang w:val="en-US" w:eastAsia="zh-CN"/>
        </w:rPr>
        <w:t>v</w:t>
      </w:r>
      <w:r>
        <w:rPr>
          <w:lang w:val="en-US" w:eastAsia="zh-CN"/>
        </w:rPr>
        <w:t>是可以写也可以不写的</w:t>
      </w:r>
    </w:p>
    <w:p>
      <w:pPr>
        <w:pStyle w:val="Normal"/>
        <w:rPr>
          <w:lang w:val="en-US" w:eastAsia="zh-CN"/>
        </w:rPr>
      </w:pPr>
      <w:r>
        <w:rPr>
          <w:lang w:val="en-US" w:eastAsia="zh-CN"/>
        </w:rPr>
        <w:t>也有相应的解压缩命令</w:t>
      </w:r>
    </w:p>
    <w:p>
      <w:pPr>
        <w:pStyle w:val="Normal"/>
        <w:rPr>
          <w:lang w:val="en-US" w:eastAsia="zh-CN"/>
        </w:rPr>
      </w:pPr>
      <w:r>
        <w:rPr>
          <w:lang w:val="en-US" w:eastAsia="zh-CN"/>
        </w:rPr>
        <w:t xml:space="preserve">Su - root </w:t>
      </w:r>
      <w:r>
        <w:rPr>
          <w:lang w:val="en-US" w:eastAsia="zh-CN"/>
        </w:rPr>
        <w:t>是直接到</w:t>
      </w:r>
      <w:r>
        <w:rPr>
          <w:lang w:val="en-US" w:eastAsia="zh-CN"/>
        </w:rPr>
        <w:t>root</w:t>
      </w:r>
      <w:r>
        <w:rPr>
          <w:lang w:val="en-US" w:eastAsia="zh-CN"/>
        </w:rPr>
        <w:t>的</w:t>
      </w:r>
      <w:r>
        <w:rPr>
          <w:lang w:val="en-US" w:eastAsia="zh-CN"/>
        </w:rPr>
        <w:t>home</w:t>
      </w:r>
      <w:r>
        <w:rPr>
          <w:lang w:val="en-US" w:eastAsia="zh-CN"/>
        </w:rPr>
        <w:t>目录下面了</w:t>
      </w:r>
    </w:p>
    <w:p>
      <w:pPr>
        <w:pStyle w:val="Normal"/>
        <w:rPr>
          <w:lang w:val="en-US" w:eastAsia="zh-CN"/>
        </w:rPr>
      </w:pPr>
      <w:r>
        <w:rPr>
          <w:lang w:val="en-US" w:eastAsia="zh-CN"/>
        </w:rPr>
        <w:t>Chkconfig,</w:t>
      </w:r>
      <w:r>
        <w:rPr>
          <w:lang w:val="en-US" w:eastAsia="zh-CN"/>
        </w:rPr>
        <w:t>查看各种服务状态</w:t>
      </w:r>
    </w:p>
    <w:p>
      <w:pPr>
        <w:pStyle w:val="Normal"/>
        <w:rPr>
          <w:lang w:val="en-US" w:eastAsia="zh-CN"/>
        </w:rPr>
      </w:pPr>
      <w:r>
        <w:rPr>
          <w:lang w:val="en-US" w:eastAsia="zh-CN"/>
        </w:rPr>
        <w:t>Service iptables stop</w:t>
      </w:r>
      <w:r>
        <w:rPr>
          <w:lang w:val="en-US" w:eastAsia="zh-CN"/>
        </w:rPr>
        <w:t>，关闭防火墙</w:t>
      </w:r>
    </w:p>
    <w:p>
      <w:pPr>
        <w:pStyle w:val="Normal"/>
        <w:rPr>
          <w:lang w:val="en-US" w:eastAsia="zh-CN"/>
        </w:rPr>
      </w:pPr>
      <w:r>
        <w:rPr>
          <w:lang w:val="en-US" w:eastAsia="zh-CN"/>
        </w:rPr>
        <w:t>Clear</w:t>
      </w:r>
      <w:r>
        <w:rPr>
          <w:lang w:val="en-US" w:eastAsia="zh-CN"/>
        </w:rPr>
        <w:t>直接就是清屏命令</w:t>
      </w:r>
    </w:p>
    <w:p>
      <w:pPr>
        <w:pStyle w:val="Normal"/>
        <w:rPr>
          <w:lang w:val="en-US" w:eastAsia="zh-CN"/>
        </w:rPr>
      </w:pPr>
      <w:r>
        <w:rPr>
          <w:lang w:val="en-US" w:eastAsia="zh-CN"/>
        </w:rPr>
        <w:t>和</w:t>
      </w:r>
      <w:r>
        <w:rPr>
          <w:lang w:val="en-US" w:eastAsia="zh-CN"/>
        </w:rPr>
        <w:t>su root</w:t>
      </w:r>
      <w:r>
        <w:rPr>
          <w:lang w:val="en-US" w:eastAsia="zh-CN"/>
        </w:rPr>
        <w:t>是不一样的</w:t>
      </w:r>
    </w:p>
    <w:p>
      <w:pPr>
        <w:pStyle w:val="Normal"/>
        <w:rPr>
          <w:lang w:val="en-US" w:eastAsia="zh-CN"/>
        </w:rPr>
      </w:pPr>
      <w:r>
        <w:rPr>
          <w:lang w:val="en-US" w:eastAsia="zh-CN"/>
        </w:rPr>
        <w:t>ifconfig</w:t>
      </w:r>
    </w:p>
    <w:p>
      <w:pPr>
        <w:pStyle w:val="Normal"/>
        <w:rPr>
          <w:lang w:val="en-US" w:eastAsia="zh-CN"/>
        </w:rPr>
      </w:pPr>
      <w:r>
        <w:rPr/>
        <w:drawing>
          <wp:inline distT="0" distB="0" distL="0" distR="0">
            <wp:extent cx="5269865" cy="5187950"/>
            <wp:effectExtent l="0" t="0" r="0" b="0"/>
            <wp:docPr id="166" name="图像10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像104" descr=""/>
                    <pic:cNvPicPr>
                      <a:picLocks noChangeAspect="1" noChangeArrowheads="1"/>
                    </pic:cNvPicPr>
                  </pic:nvPicPr>
                  <pic:blipFill>
                    <a:blip r:embed="rId210"/>
                    <a:stretch>
                      <a:fillRect/>
                    </a:stretch>
                  </pic:blipFill>
                  <pic:spPr bwMode="auto">
                    <a:xfrm>
                      <a:off x="0" y="0"/>
                      <a:ext cx="5269865" cy="5187950"/>
                    </a:xfrm>
                    <a:prstGeom prst="rect">
                      <a:avLst/>
                    </a:prstGeom>
                  </pic:spPr>
                </pic:pic>
              </a:graphicData>
            </a:graphic>
          </wp:inline>
        </w:drawing>
      </w:r>
    </w:p>
    <w:p>
      <w:pPr>
        <w:pStyle w:val="Normal"/>
        <w:rPr>
          <w:lang w:val="en-US" w:eastAsia="zh-CN"/>
        </w:rPr>
      </w:pPr>
      <w:r>
        <w:rPr>
          <w:lang w:val="en-US" w:eastAsia="zh-CN"/>
        </w:rPr>
        <w:t>用</w:t>
      </w:r>
      <w:r>
        <w:rPr>
          <w:lang w:val="en-US" w:eastAsia="zh-CN"/>
        </w:rPr>
        <w:t>host-only</w:t>
      </w:r>
      <w:r>
        <w:rPr>
          <w:lang w:val="en-US" w:eastAsia="zh-CN"/>
        </w:rPr>
        <w:t>的模式实现了登录</w:t>
      </w:r>
      <w:r>
        <w:rPr>
          <w:lang w:val="en-US" w:eastAsia="zh-CN"/>
        </w:rPr>
        <w:t>xshell</w:t>
      </w:r>
      <w:r>
        <w:rPr>
          <w:lang w:val="en-US" w:eastAsia="zh-CN"/>
        </w:rPr>
        <w:t>，就在</w:t>
      </w:r>
      <w:r>
        <w:rPr>
          <w:lang w:val="en-US" w:eastAsia="zh-CN"/>
        </w:rPr>
        <w:t>virsualbox</w:t>
      </w:r>
      <w:r>
        <w:rPr>
          <w:lang w:val="en-US" w:eastAsia="zh-CN"/>
        </w:rPr>
        <w:t>的网卡里面更改，把网卡</w:t>
      </w:r>
      <w:r>
        <w:rPr>
          <w:lang w:val="en-US" w:eastAsia="zh-CN"/>
        </w:rPr>
        <w:t>1</w:t>
      </w:r>
      <w:r>
        <w:rPr>
          <w:lang w:val="en-US" w:eastAsia="zh-CN"/>
        </w:rPr>
        <w:t>改成</w:t>
      </w:r>
      <w:r>
        <w:rPr>
          <w:lang w:val="en-US" w:eastAsia="zh-CN"/>
        </w:rPr>
        <w:t>host-only</w:t>
      </w:r>
      <w:r>
        <w:rPr>
          <w:lang w:val="en-US" w:eastAsia="zh-CN"/>
        </w:rPr>
        <w:t>，而且要在</w:t>
      </w:r>
      <w:r>
        <w:rPr>
          <w:lang w:val="en-US" w:eastAsia="zh-CN"/>
        </w:rPr>
        <w:t>linux</w:t>
      </w:r>
      <w:r>
        <w:rPr>
          <w:lang w:val="en-US" w:eastAsia="zh-CN"/>
        </w:rPr>
        <w:t>下查看真正的</w:t>
      </w:r>
      <w:r>
        <w:rPr>
          <w:lang w:val="en-US" w:eastAsia="zh-CN"/>
        </w:rPr>
        <w:t>ip</w:t>
      </w:r>
      <w:r>
        <w:rPr>
          <w:lang w:val="en-US" w:eastAsia="zh-CN"/>
        </w:rPr>
        <w:t>，然后通过各种</w:t>
      </w:r>
      <w:r>
        <w:rPr>
          <w:lang w:val="en-US" w:eastAsia="zh-CN"/>
        </w:rPr>
        <w:t>shell</w:t>
      </w:r>
      <w:r>
        <w:rPr>
          <w:lang w:val="en-US" w:eastAsia="zh-CN"/>
        </w:rPr>
        <w:t>去连接</w:t>
      </w:r>
    </w:p>
    <w:p>
      <w:pPr>
        <w:pStyle w:val="Normal"/>
        <w:rPr>
          <w:lang w:val="en-US" w:eastAsia="zh-CN"/>
        </w:rPr>
      </w:pPr>
      <w:r>
        <w:rPr>
          <w:lang w:val="en-US" w:eastAsia="zh-CN"/>
        </w:rPr>
        <w:t>命令里面的</w:t>
      </w:r>
      <w:r>
        <w:rPr>
          <w:lang w:val="en-US" w:eastAsia="zh-CN"/>
        </w:rPr>
        <w:t>~</w:t>
      </w:r>
      <w:r>
        <w:rPr>
          <w:lang w:val="en-US" w:eastAsia="zh-CN"/>
        </w:rPr>
        <w:t>代表实在</w:t>
      </w:r>
      <w:r>
        <w:rPr>
          <w:lang w:val="en-US" w:eastAsia="zh-CN"/>
        </w:rPr>
        <w:t>root</w:t>
      </w:r>
      <w:r>
        <w:rPr>
          <w:lang w:val="en-US" w:eastAsia="zh-CN"/>
        </w:rPr>
        <w:t>的</w:t>
      </w:r>
      <w:r>
        <w:rPr>
          <w:lang w:val="en-US" w:eastAsia="zh-CN"/>
        </w:rPr>
        <w:t>home</w:t>
      </w:r>
      <w:r>
        <w:rPr>
          <w:lang w:val="en-US" w:eastAsia="zh-CN"/>
        </w:rPr>
        <w:t>目录里面，可以带</w:t>
      </w:r>
      <w:r>
        <w:rPr>
          <w:lang w:val="en-US" w:eastAsia="zh-CN"/>
        </w:rPr>
        <w:t>pwd</w:t>
      </w:r>
      <w:r>
        <w:rPr>
          <w:lang w:val="en-US" w:eastAsia="zh-CN"/>
        </w:rPr>
        <w:t>来查看</w:t>
      </w:r>
    </w:p>
    <w:p>
      <w:pPr>
        <w:pStyle w:val="Normal"/>
        <w:rPr>
          <w:lang w:val="en-US" w:eastAsia="zh-CN"/>
        </w:rPr>
      </w:pPr>
      <w:r>
        <w:rPr/>
        <w:drawing>
          <wp:inline distT="0" distB="0" distL="0" distR="0">
            <wp:extent cx="5264150" cy="3178175"/>
            <wp:effectExtent l="0" t="0" r="0" b="0"/>
            <wp:docPr id="167" name="图像10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像105" descr=""/>
                    <pic:cNvPicPr>
                      <a:picLocks noChangeAspect="1" noChangeArrowheads="1"/>
                    </pic:cNvPicPr>
                  </pic:nvPicPr>
                  <pic:blipFill>
                    <a:blip r:embed="rId211"/>
                    <a:stretch>
                      <a:fillRect/>
                    </a:stretch>
                  </pic:blipFill>
                  <pic:spPr bwMode="auto">
                    <a:xfrm>
                      <a:off x="0" y="0"/>
                      <a:ext cx="5264150" cy="3178175"/>
                    </a:xfrm>
                    <a:prstGeom prst="rect">
                      <a:avLst/>
                    </a:prstGeom>
                  </pic:spPr>
                </pic:pic>
              </a:graphicData>
            </a:graphic>
          </wp:inline>
        </w:drawing>
      </w:r>
    </w:p>
    <w:p>
      <w:pPr>
        <w:pStyle w:val="Normal"/>
        <w:rPr>
          <w:lang w:val="en-US" w:eastAsia="zh-CN"/>
        </w:rPr>
      </w:pPr>
      <w:r>
        <w:rPr/>
        <w:drawing>
          <wp:inline distT="0" distB="0" distL="0" distR="0">
            <wp:extent cx="5267960" cy="3578860"/>
            <wp:effectExtent l="0" t="0" r="0" b="0"/>
            <wp:docPr id="168" name="图像10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像106" descr=""/>
                    <pic:cNvPicPr>
                      <a:picLocks noChangeAspect="1" noChangeArrowheads="1"/>
                    </pic:cNvPicPr>
                  </pic:nvPicPr>
                  <pic:blipFill>
                    <a:blip r:embed="rId212"/>
                    <a:stretch>
                      <a:fillRect/>
                    </a:stretch>
                  </pic:blipFill>
                  <pic:spPr bwMode="auto">
                    <a:xfrm>
                      <a:off x="0" y="0"/>
                      <a:ext cx="5267960" cy="3578860"/>
                    </a:xfrm>
                    <a:prstGeom prst="rect">
                      <a:avLst/>
                    </a:prstGeom>
                  </pic:spPr>
                </pic:pic>
              </a:graphicData>
            </a:graphic>
          </wp:inline>
        </w:drawing>
      </w:r>
    </w:p>
    <w:p>
      <w:pPr>
        <w:pStyle w:val="Normal"/>
        <w:rPr>
          <w:lang w:val="en-US" w:eastAsia="zh-CN"/>
        </w:rPr>
      </w:pPr>
      <w:r>
        <w:rPr>
          <w:lang w:val="en-US" w:eastAsia="zh-CN"/>
        </w:rPr>
        <w:t>给虚拟机里面的</w:t>
      </w:r>
      <w:r>
        <w:rPr>
          <w:lang w:val="en-US" w:eastAsia="zh-CN"/>
        </w:rPr>
        <w:t>linux</w:t>
      </w:r>
      <w:r>
        <w:rPr>
          <w:lang w:val="en-US" w:eastAsia="zh-CN"/>
        </w:rPr>
        <w:t>配置网卡，</w:t>
      </w:r>
      <w:r>
        <w:rPr>
          <w:lang w:val="en-US" w:eastAsia="zh-CN"/>
        </w:rPr>
        <w:t>ip</w:t>
      </w:r>
    </w:p>
    <w:p>
      <w:pPr>
        <w:pStyle w:val="Normal"/>
        <w:rPr>
          <w:lang w:val="en-US" w:eastAsia="zh-CN"/>
        </w:rPr>
      </w:pPr>
      <w:r>
        <w:rPr>
          <w:lang w:val="en-US" w:eastAsia="zh-CN"/>
        </w:rPr>
        <w:t>设置网络：</w:t>
      </w:r>
    </w:p>
    <w:p>
      <w:pPr>
        <w:pStyle w:val="Normal"/>
        <w:rPr>
          <w:lang w:val="en-US" w:eastAsia="zh-CN"/>
        </w:rPr>
      </w:pPr>
      <w:r>
        <w:rPr>
          <w:lang w:val="en-US" w:eastAsia="zh-CN"/>
        </w:rPr>
        <w:t>1.vi/etc/selinux/config</w:t>
      </w:r>
      <w:r>
        <w:rPr>
          <w:lang w:val="en-US" w:eastAsia="zh-CN"/>
        </w:rPr>
        <w:t>文件里面的</w:t>
      </w:r>
      <w:r>
        <w:rPr>
          <w:lang w:val="en-US" w:eastAsia="zh-CN"/>
        </w:rPr>
        <w:t>SELINUX</w:t>
      </w:r>
      <w:r>
        <w:rPr>
          <w:lang w:val="en-US" w:eastAsia="zh-CN"/>
        </w:rPr>
        <w:t>给改成</w:t>
      </w:r>
      <w:r>
        <w:rPr>
          <w:lang w:val="en-US" w:eastAsia="zh-CN"/>
        </w:rPr>
        <w:t>disabled</w:t>
      </w:r>
    </w:p>
    <w:p>
      <w:pPr>
        <w:pStyle w:val="Normal"/>
        <w:rPr>
          <w:lang w:val="en-US" w:eastAsia="zh-CN"/>
        </w:rPr>
      </w:pPr>
      <w:r>
        <w:rPr>
          <w:lang w:val="en-US" w:eastAsia="zh-CN"/>
        </w:rPr>
        <w:t>哦，</w:t>
      </w:r>
      <w:r>
        <w:rPr>
          <w:lang w:val="en-US" w:eastAsia="zh-CN"/>
        </w:rPr>
        <w:t>xwindows</w:t>
      </w:r>
      <w:r>
        <w:rPr>
          <w:lang w:val="en-US" w:eastAsia="zh-CN"/>
        </w:rPr>
        <w:t>就是</w:t>
      </w:r>
      <w:r>
        <w:rPr>
          <w:lang w:val="en-US" w:eastAsia="zh-CN"/>
        </w:rPr>
        <w:t>linux</w:t>
      </w:r>
      <w:r>
        <w:rPr>
          <w:lang w:val="en-US" w:eastAsia="zh-CN"/>
        </w:rPr>
        <w:t>上面的图形界面菜单啊</w:t>
      </w:r>
    </w:p>
    <w:p>
      <w:pPr>
        <w:pStyle w:val="Normal"/>
        <w:rPr>
          <w:lang w:val="en-US" w:eastAsia="zh-CN"/>
        </w:rPr>
      </w:pPr>
      <w:r>
        <w:rPr>
          <w:lang w:val="en-US" w:eastAsia="zh-CN"/>
        </w:rPr>
        <w:t>vim /etc/sysconfig/network-scripts/ifcfg-eth0</w:t>
      </w:r>
    </w:p>
    <w:p>
      <w:pPr>
        <w:pStyle w:val="Normal"/>
        <w:rPr/>
      </w:pPr>
      <w:r>
        <w:rPr/>
        <w:drawing>
          <wp:inline distT="0" distB="0" distL="0" distR="0">
            <wp:extent cx="5268595" cy="755650"/>
            <wp:effectExtent l="0" t="0" r="0" b="0"/>
            <wp:docPr id="169" name="图像10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像107" descr=""/>
                    <pic:cNvPicPr>
                      <a:picLocks noChangeAspect="1" noChangeArrowheads="1"/>
                    </pic:cNvPicPr>
                  </pic:nvPicPr>
                  <pic:blipFill>
                    <a:blip r:embed="rId213"/>
                    <a:stretch>
                      <a:fillRect/>
                    </a:stretch>
                  </pic:blipFill>
                  <pic:spPr bwMode="auto">
                    <a:xfrm>
                      <a:off x="0" y="0"/>
                      <a:ext cx="5268595" cy="755650"/>
                    </a:xfrm>
                    <a:prstGeom prst="rect">
                      <a:avLst/>
                    </a:prstGeom>
                  </pic:spPr>
                </pic:pic>
              </a:graphicData>
            </a:graphic>
          </wp:inline>
        </w:drawing>
      </w:r>
    </w:p>
    <w:p>
      <w:pPr>
        <w:pStyle w:val="Normal"/>
        <w:rPr>
          <w:lang w:eastAsia="zh-CN"/>
        </w:rPr>
      </w:pPr>
      <w:r>
        <w:rPr>
          <w:lang w:eastAsia="zh-CN"/>
        </w:rPr>
        <w:t>先键入这个命令</w:t>
      </w:r>
    </w:p>
    <w:p>
      <w:pPr>
        <w:pStyle w:val="Normal"/>
        <w:rPr/>
      </w:pPr>
      <w:r>
        <w:rPr/>
        <w:drawing>
          <wp:inline distT="0" distB="0" distL="0" distR="0">
            <wp:extent cx="4790440" cy="390525"/>
            <wp:effectExtent l="0" t="0" r="0" b="0"/>
            <wp:docPr id="170" name="图像10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像108" descr=""/>
                    <pic:cNvPicPr>
                      <a:picLocks noChangeAspect="1" noChangeArrowheads="1"/>
                    </pic:cNvPicPr>
                  </pic:nvPicPr>
                  <pic:blipFill>
                    <a:blip r:embed="rId214"/>
                    <a:stretch>
                      <a:fillRect/>
                    </a:stretch>
                  </pic:blipFill>
                  <pic:spPr bwMode="auto">
                    <a:xfrm>
                      <a:off x="0" y="0"/>
                      <a:ext cx="4790440" cy="390525"/>
                    </a:xfrm>
                    <a:prstGeom prst="rect">
                      <a:avLst/>
                    </a:prstGeom>
                  </pic:spPr>
                </pic:pic>
              </a:graphicData>
            </a:graphic>
          </wp:inline>
        </w:drawing>
      </w:r>
    </w:p>
    <w:p>
      <w:pPr>
        <w:pStyle w:val="Normal"/>
        <w:rPr>
          <w:rFonts w:eastAsia="" w:eastAsiaTheme="minorEastAsia"/>
          <w:lang w:eastAsia="zh-CN"/>
        </w:rPr>
      </w:pPr>
      <w:r>
        <w:rPr>
          <w:lang w:eastAsia="zh-CN"/>
        </w:rPr>
        <w:t>进入网络配置文件，然后按下图的方式进行配置</w:t>
      </w:r>
    </w:p>
    <w:p>
      <w:pPr>
        <w:pStyle w:val="Normal"/>
        <w:rPr/>
      </w:pPr>
      <w:r>
        <w:rPr/>
        <w:drawing>
          <wp:inline distT="0" distB="0" distL="0" distR="0">
            <wp:extent cx="5269865" cy="3705860"/>
            <wp:effectExtent l="0" t="0" r="0" b="0"/>
            <wp:docPr id="171" name="图像10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像109" descr=""/>
                    <pic:cNvPicPr>
                      <a:picLocks noChangeAspect="1" noChangeArrowheads="1"/>
                    </pic:cNvPicPr>
                  </pic:nvPicPr>
                  <pic:blipFill>
                    <a:blip r:embed="rId215"/>
                    <a:stretch>
                      <a:fillRect/>
                    </a:stretch>
                  </pic:blipFill>
                  <pic:spPr bwMode="auto">
                    <a:xfrm>
                      <a:off x="0" y="0"/>
                      <a:ext cx="5269865" cy="3705860"/>
                    </a:xfrm>
                    <a:prstGeom prst="rect">
                      <a:avLst/>
                    </a:prstGeom>
                  </pic:spPr>
                </pic:pic>
              </a:graphicData>
            </a:graphic>
          </wp:inline>
        </w:drawing>
      </w:r>
    </w:p>
    <w:p>
      <w:pPr>
        <w:pStyle w:val="Normal"/>
        <w:rPr>
          <w:lang w:eastAsia="zh-CN"/>
        </w:rPr>
      </w:pPr>
      <w:r>
        <w:rPr>
          <w:lang w:eastAsia="zh-CN"/>
        </w:rPr>
        <w:t>重启网卡的命令：</w:t>
      </w:r>
    </w:p>
    <w:p>
      <w:pPr>
        <w:pStyle w:val="Normal"/>
        <w:rPr>
          <w:lang w:eastAsia="zh-CN"/>
        </w:rPr>
      </w:pPr>
      <w:r>
        <w:rPr/>
        <w:drawing>
          <wp:inline distT="0" distB="0" distL="0" distR="0">
            <wp:extent cx="3409315" cy="180975"/>
            <wp:effectExtent l="0" t="0" r="0" b="0"/>
            <wp:docPr id="172" name="图像1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像110" descr=""/>
                    <pic:cNvPicPr>
                      <a:picLocks noChangeAspect="1" noChangeArrowheads="1"/>
                    </pic:cNvPicPr>
                  </pic:nvPicPr>
                  <pic:blipFill>
                    <a:blip r:embed="rId216"/>
                    <a:stretch>
                      <a:fillRect/>
                    </a:stretch>
                  </pic:blipFill>
                  <pic:spPr bwMode="auto">
                    <a:xfrm>
                      <a:off x="0" y="0"/>
                      <a:ext cx="3409315" cy="180975"/>
                    </a:xfrm>
                    <a:prstGeom prst="rect">
                      <a:avLst/>
                    </a:prstGeom>
                  </pic:spPr>
                </pic:pic>
              </a:graphicData>
            </a:graphic>
          </wp:inline>
        </w:drawing>
      </w:r>
    </w:p>
    <w:p>
      <w:pPr>
        <w:pStyle w:val="Normal"/>
        <w:rPr>
          <w:lang w:val="en-US" w:eastAsia="zh-CN"/>
        </w:rPr>
      </w:pPr>
      <w:r>
        <w:rPr>
          <w:lang w:val="en-US" w:eastAsia="zh-CN"/>
        </w:rPr>
      </w:r>
    </w:p>
    <w:p>
      <w:pPr>
        <w:pStyle w:val="Normal"/>
        <w:rPr>
          <w:lang w:val="en-US" w:eastAsia="zh-CN"/>
        </w:rPr>
      </w:pPr>
      <w:r>
        <w:rPr>
          <w:lang w:val="en-US" w:eastAsia="zh-CN"/>
        </w:rPr>
        <w:t>Su</w:t>
      </w:r>
    </w:p>
    <w:p>
      <w:pPr>
        <w:pStyle w:val="Normal"/>
        <w:rPr>
          <w:lang w:val="en-US" w:eastAsia="zh-CN"/>
        </w:rPr>
      </w:pPr>
      <w:r>
        <w:rPr>
          <w:lang w:val="en-US" w:eastAsia="zh-CN"/>
        </w:rPr>
        <w:t>Su root</w:t>
      </w:r>
    </w:p>
    <w:p>
      <w:pPr>
        <w:pStyle w:val="Normal"/>
        <w:rPr>
          <w:lang w:val="en-US" w:eastAsia="zh-CN"/>
        </w:rPr>
      </w:pPr>
      <w:r>
        <w:rPr>
          <w:lang w:val="en-US" w:eastAsia="zh-CN"/>
        </w:rPr>
        <w:t>Sudo su,</w:t>
      </w:r>
      <w:r>
        <w:rPr>
          <w:lang w:val="en-US" w:eastAsia="zh-CN"/>
        </w:rPr>
        <w:t>这三个命令都可以进入到</w:t>
      </w:r>
      <w:r>
        <w:rPr>
          <w:lang w:val="en-US" w:eastAsia="zh-CN"/>
        </w:rPr>
        <w:t>root</w:t>
      </w:r>
      <w:r>
        <w:rPr>
          <w:lang w:val="en-US" w:eastAsia="zh-CN"/>
        </w:rPr>
        <w:t>下面</w:t>
      </w:r>
    </w:p>
    <w:p>
      <w:pPr>
        <w:pStyle w:val="Normal"/>
        <w:rPr>
          <w:lang w:val="en-US" w:eastAsia="zh-CN"/>
        </w:rPr>
      </w:pPr>
      <w:r>
        <w:rPr>
          <w:lang w:val="en-US" w:eastAsia="zh-CN"/>
        </w:rPr>
        <w:t xml:space="preserve">Shell </w:t>
      </w:r>
      <w:r>
        <w:rPr>
          <w:lang w:val="en-US" w:eastAsia="zh-CN"/>
        </w:rPr>
        <w:t>用户与内核沟通的中间人</w:t>
      </w:r>
    </w:p>
    <w:p>
      <w:pPr>
        <w:pStyle w:val="Normal"/>
        <w:rPr>
          <w:lang w:val="en-US" w:eastAsia="zh-CN"/>
        </w:rPr>
      </w:pPr>
      <w:r>
        <w:rPr>
          <w:lang w:val="en-US" w:eastAsia="zh-CN"/>
        </w:rPr>
        <w:t>图形化</w:t>
      </w:r>
      <w:r>
        <w:rPr>
          <w:lang w:val="en-US" w:eastAsia="zh-CN"/>
        </w:rPr>
        <w:t xml:space="preserve">shell  </w:t>
      </w:r>
      <w:r>
        <w:rPr>
          <w:lang w:val="en-US" w:eastAsia="zh-CN"/>
        </w:rPr>
        <w:t>即</w:t>
      </w:r>
      <w:r>
        <w:rPr>
          <w:lang w:val="en-US" w:eastAsia="zh-CN"/>
        </w:rPr>
        <w:t>GUI</w:t>
      </w:r>
    </w:p>
    <w:p>
      <w:pPr>
        <w:pStyle w:val="Normal"/>
        <w:rPr>
          <w:lang w:val="en-US" w:eastAsia="zh-CN"/>
        </w:rPr>
      </w:pPr>
      <w:r>
        <w:rPr>
          <w:lang w:val="en-US" w:eastAsia="zh-CN"/>
        </w:rPr>
        <w:t>命令行</w:t>
      </w:r>
      <w:r>
        <w:rPr>
          <w:lang w:val="en-US" w:eastAsia="zh-CN"/>
        </w:rPr>
        <w:t xml:space="preserve">shell  </w:t>
      </w:r>
      <w:r>
        <w:rPr>
          <w:lang w:val="en-US" w:eastAsia="zh-CN"/>
        </w:rPr>
        <w:t>即</w:t>
      </w:r>
      <w:r>
        <w:rPr>
          <w:lang w:val="en-US" w:eastAsia="zh-CN"/>
        </w:rPr>
        <w:t>CLI</w:t>
      </w:r>
    </w:p>
    <w:p>
      <w:pPr>
        <w:pStyle w:val="Normal"/>
        <w:rPr>
          <w:lang w:val="en-US" w:eastAsia="zh-CN"/>
        </w:rPr>
      </w:pPr>
      <w:r>
        <w:rPr>
          <w:lang w:val="en-US" w:eastAsia="zh-CN"/>
        </w:rPr>
        <w:t>Ctrl+c,</w:t>
      </w:r>
      <w:r>
        <w:rPr>
          <w:lang w:val="en-US" w:eastAsia="zh-CN"/>
        </w:rPr>
        <w:t>放弃刚刚编辑的指令，比如刚刚发了</w:t>
      </w:r>
      <w:r>
        <w:rPr>
          <w:lang w:val="en-US" w:eastAsia="zh-CN"/>
        </w:rPr>
        <w:t>shutdown</w:t>
      </w:r>
      <w:r>
        <w:rPr>
          <w:lang w:val="en-US" w:eastAsia="zh-CN"/>
        </w:rPr>
        <w:t>的指令，</w:t>
      </w:r>
      <w:r>
        <w:rPr>
          <w:lang w:val="en-US" w:eastAsia="zh-CN"/>
        </w:rPr>
        <w:t>ctrl+c</w:t>
      </w:r>
      <w:r>
        <w:rPr>
          <w:lang w:val="en-US" w:eastAsia="zh-CN"/>
        </w:rPr>
        <w:t>就是取消</w:t>
      </w:r>
    </w:p>
    <w:p>
      <w:pPr>
        <w:pStyle w:val="Normal"/>
        <w:rPr>
          <w:lang w:val="en-US" w:eastAsia="zh-CN"/>
        </w:rPr>
      </w:pPr>
      <w:r>
        <w:rPr>
          <w:lang w:val="en-US" w:eastAsia="zh-CN"/>
        </w:rPr>
        <w:t>这个</w:t>
      </w:r>
      <w:r>
        <w:rPr>
          <w:lang w:val="en-US" w:eastAsia="zh-CN"/>
        </w:rPr>
        <w:t>shutdown</w:t>
      </w:r>
      <w:r>
        <w:rPr>
          <w:lang w:val="en-US" w:eastAsia="zh-CN"/>
        </w:rPr>
        <w:t>命令，不会关机了，</w:t>
      </w:r>
    </w:p>
    <w:p>
      <w:pPr>
        <w:pStyle w:val="Normal"/>
        <w:rPr>
          <w:lang w:val="en-US" w:eastAsia="zh-CN"/>
        </w:rPr>
      </w:pPr>
      <w:r>
        <w:rPr>
          <w:lang w:val="en-US" w:eastAsia="zh-CN"/>
        </w:rPr>
        <w:t>Shutdown -r</w:t>
      </w:r>
      <w:r>
        <w:rPr>
          <w:lang w:val="en-US" w:eastAsia="zh-CN"/>
        </w:rPr>
        <w:t>重启</w:t>
      </w:r>
    </w:p>
    <w:p>
      <w:pPr>
        <w:pStyle w:val="Normal"/>
        <w:rPr>
          <w:lang w:val="en-US" w:eastAsia="zh-CN"/>
        </w:rPr>
      </w:pPr>
      <w:r>
        <w:rPr>
          <w:lang w:val="en-US" w:eastAsia="zh-CN"/>
        </w:rPr>
        <w:t>Shutdown -h +10 “xxxxx” 10</w:t>
      </w:r>
      <w:r>
        <w:rPr>
          <w:lang w:val="en-US" w:eastAsia="zh-CN"/>
        </w:rPr>
        <w:t>分钟之后关机，””里面是提示信息</w:t>
      </w:r>
    </w:p>
    <w:p>
      <w:pPr>
        <w:pStyle w:val="Normal"/>
        <w:rPr>
          <w:lang w:val="en-US" w:eastAsia="zh-CN"/>
        </w:rPr>
      </w:pPr>
      <w:r>
        <w:rPr>
          <w:lang w:val="en-US" w:eastAsia="zh-CN"/>
        </w:rPr>
        <w:t>Shutdown -h now,</w:t>
      </w:r>
      <w:r>
        <w:rPr>
          <w:lang w:val="en-US" w:eastAsia="zh-CN"/>
        </w:rPr>
        <w:t>立刻关机</w:t>
      </w:r>
    </w:p>
    <w:p>
      <w:pPr>
        <w:pStyle w:val="Normal"/>
        <w:rPr>
          <w:lang w:val="en-US" w:eastAsia="zh-CN"/>
        </w:rPr>
      </w:pPr>
      <w:r>
        <w:rPr>
          <w:lang w:val="en-US" w:eastAsia="zh-CN"/>
        </w:rPr>
        <w:t>Shutdown -r +1- “xxxx” 10</w:t>
      </w:r>
      <w:r>
        <w:rPr>
          <w:lang w:val="en-US" w:eastAsia="zh-CN"/>
        </w:rPr>
        <w:t>分钟之后重启</w:t>
      </w:r>
    </w:p>
    <w:p>
      <w:pPr>
        <w:pStyle w:val="Normal"/>
        <w:rPr>
          <w:lang w:val="en-US" w:eastAsia="zh-CN"/>
        </w:rPr>
      </w:pPr>
      <w:r>
        <w:rPr>
          <w:lang w:val="en-US" w:eastAsia="zh-CN"/>
        </w:rPr>
        <w:t>Exit</w:t>
      </w:r>
    </w:p>
    <w:p>
      <w:pPr>
        <w:pStyle w:val="Normal"/>
        <w:rPr>
          <w:lang w:val="en-US" w:eastAsia="zh-CN"/>
        </w:rPr>
      </w:pPr>
      <w:r>
        <w:rPr>
          <w:lang w:val="en-US" w:eastAsia="zh-CN"/>
        </w:rPr>
        <w:t>Ctrl+d,</w:t>
      </w:r>
      <w:r>
        <w:rPr>
          <w:lang w:val="en-US" w:eastAsia="zh-CN"/>
        </w:rPr>
        <w:t>退出终端</w:t>
      </w:r>
      <w:r>
        <w:rPr>
          <w:lang w:val="en-US" w:eastAsia="zh-CN"/>
        </w:rPr>
        <w:br/>
        <w:t>ctrl+alt+f1~f6,</w:t>
      </w:r>
      <w:r>
        <w:rPr>
          <w:lang w:val="en-US" w:eastAsia="zh-CN"/>
        </w:rPr>
        <w:t>用来切换终端</w:t>
      </w:r>
      <w:r>
        <w:rPr>
          <w:lang w:val="en-US" w:eastAsia="zh-CN"/>
        </w:rPr>
        <w:t>(</w:t>
      </w:r>
      <w:r>
        <w:rPr>
          <w:lang w:val="en-US" w:eastAsia="zh-CN"/>
        </w:rPr>
        <w:t>不过一般用不上的</w:t>
      </w:r>
      <w:r>
        <w:rPr>
          <w:lang w:val="en-US" w:eastAsia="zh-CN"/>
        </w:rPr>
        <w:t>)</w:t>
      </w:r>
    </w:p>
    <w:p>
      <w:pPr>
        <w:pStyle w:val="Normal"/>
        <w:rPr>
          <w:lang w:val="en-US" w:eastAsia="zh-CN"/>
        </w:rPr>
      </w:pPr>
      <w:r>
        <w:rPr>
          <w:lang w:val="en-US" w:eastAsia="zh-CN"/>
        </w:rPr>
        <w:t>Passwd+</w:t>
      </w:r>
      <w:r>
        <w:rPr>
          <w:lang w:val="en-US" w:eastAsia="zh-CN"/>
        </w:rPr>
        <w:t>用户名就是更改用户名的密码</w:t>
      </w:r>
      <w:r>
        <w:rPr>
          <w:lang w:val="en-US" w:eastAsia="zh-CN"/>
        </w:rPr>
        <w:br/>
        <w:t>ctrl+home ,</w:t>
      </w:r>
      <w:r>
        <w:rPr>
          <w:lang w:val="en-US" w:eastAsia="zh-CN"/>
        </w:rPr>
        <w:t>调出视图</w:t>
      </w:r>
      <w:r>
        <w:rPr>
          <w:lang w:val="en-US" w:eastAsia="zh-CN"/>
        </w:rPr>
        <w:t>(</w:t>
      </w:r>
      <w:r>
        <w:rPr>
          <w:lang w:val="en-US" w:eastAsia="zh-CN"/>
        </w:rPr>
        <w:t>右边的</w:t>
      </w:r>
      <w:r>
        <w:rPr>
          <w:lang w:val="en-US" w:eastAsia="zh-CN"/>
        </w:rPr>
        <w:t>ctrl</w:t>
      </w:r>
      <w:r>
        <w:rPr>
          <w:lang w:val="en-US" w:eastAsia="zh-CN"/>
        </w:rPr>
        <w:t>键</w:t>
      </w:r>
      <w:r>
        <w:rPr>
          <w:lang w:val="en-US" w:eastAsia="zh-CN"/>
        </w:rPr>
        <w:t>)</w:t>
      </w:r>
    </w:p>
    <w:p>
      <w:pPr>
        <w:pStyle w:val="Normal"/>
        <w:rPr>
          <w:lang w:val="en-US" w:eastAsia="zh-CN"/>
        </w:rPr>
      </w:pPr>
      <w:r>
        <w:rPr>
          <w:lang w:val="en-US" w:eastAsia="zh-CN"/>
        </w:rPr>
        <w:t>Tab</w:t>
      </w:r>
      <w:r>
        <w:rPr>
          <w:lang w:val="en-US" w:eastAsia="zh-CN"/>
        </w:rPr>
        <w:t>键是自动补全，智能提示，非常有用</w:t>
      </w:r>
      <w:r>
        <w:rPr>
          <w:lang w:val="en-US" w:eastAsia="zh-CN"/>
        </w:rPr>
        <w:br/>
        <w:t>ctrl+shift+</w:t>
      </w:r>
      <w:r>
        <w:rPr>
          <w:lang w:val="en-US" w:eastAsia="zh-CN"/>
        </w:rPr>
        <w:t>加号，放大终端界面</w:t>
      </w:r>
    </w:p>
    <w:p>
      <w:pPr>
        <w:pStyle w:val="Normal"/>
        <w:rPr>
          <w:lang w:val="en-US" w:eastAsia="zh-CN"/>
        </w:rPr>
      </w:pPr>
      <w:r>
        <w:rPr>
          <w:lang w:val="en-US" w:eastAsia="zh-CN"/>
        </w:rPr>
        <w:t>Ctrl+L(</w:t>
      </w:r>
      <w:r>
        <w:rPr>
          <w:lang w:val="en-US" w:eastAsia="zh-CN"/>
        </w:rPr>
        <w:t>小写的</w:t>
      </w:r>
      <w:r>
        <w:rPr>
          <w:lang w:val="en-US" w:eastAsia="zh-CN"/>
        </w:rPr>
        <w:t>L),</w:t>
      </w:r>
      <w:r>
        <w:rPr>
          <w:lang w:val="en-US" w:eastAsia="zh-CN"/>
        </w:rPr>
        <w:t>即清屏</w:t>
      </w:r>
    </w:p>
    <w:p>
      <w:pPr>
        <w:pStyle w:val="Normal"/>
        <w:rPr>
          <w:lang w:val="en-US" w:eastAsia="zh-CN"/>
        </w:rPr>
      </w:pPr>
      <w:r>
        <w:rPr>
          <w:lang w:val="en-US" w:eastAsia="zh-CN"/>
        </w:rPr>
        <w:t>Su root</w:t>
      </w:r>
      <w:r>
        <w:rPr>
          <w:lang w:val="en-US" w:eastAsia="zh-CN"/>
        </w:rPr>
        <w:t>切换到</w:t>
      </w:r>
      <w:r>
        <w:rPr>
          <w:lang w:val="en-US" w:eastAsia="zh-CN"/>
        </w:rPr>
        <w:t>root</w:t>
      </w:r>
      <w:r>
        <w:rPr>
          <w:lang w:val="en-US" w:eastAsia="zh-CN"/>
        </w:rPr>
        <w:t>用户</w:t>
      </w:r>
    </w:p>
    <w:p>
      <w:pPr>
        <w:pStyle w:val="Normal"/>
        <w:rPr>
          <w:lang w:val="en-US" w:eastAsia="zh-CN"/>
        </w:rPr>
      </w:pPr>
      <w:r>
        <w:rPr>
          <w:lang w:val="en-US" w:eastAsia="zh-CN"/>
        </w:rPr>
        <w:t>Dhclient</w:t>
      </w:r>
      <w:r>
        <w:rPr>
          <w:lang w:val="en-US" w:eastAsia="zh-CN"/>
        </w:rPr>
        <w:t>，请求并联网</w:t>
      </w:r>
    </w:p>
    <w:p>
      <w:pPr>
        <w:pStyle w:val="Normal"/>
        <w:rPr>
          <w:lang w:val="en-US" w:eastAsia="zh-CN"/>
        </w:rPr>
      </w:pPr>
      <w:r>
        <w:rPr>
          <w:lang w:val="en-US" w:eastAsia="zh-CN"/>
        </w:rPr>
        <w:t>Yum search tree</w:t>
      </w:r>
    </w:p>
    <w:p>
      <w:pPr>
        <w:pStyle w:val="Normal"/>
        <w:rPr>
          <w:lang w:val="en-US" w:eastAsia="zh-CN"/>
        </w:rPr>
      </w:pPr>
      <w:r>
        <w:rPr>
          <w:lang w:val="en-US" w:eastAsia="zh-CN"/>
        </w:rPr>
        <w:t>Yum install tree.i686</w:t>
      </w:r>
    </w:p>
    <w:p>
      <w:pPr>
        <w:pStyle w:val="Normal"/>
        <w:rPr>
          <w:lang w:val="en-US" w:eastAsia="zh-CN"/>
        </w:rPr>
      </w:pPr>
      <w:r>
        <w:rPr>
          <w:lang w:val="en-US" w:eastAsia="zh-CN"/>
        </w:rPr>
        <w:t>Tree,</w:t>
      </w:r>
      <w:r>
        <w:rPr>
          <w:lang w:val="en-US" w:eastAsia="zh-CN"/>
        </w:rPr>
        <w:t>这个</w:t>
      </w:r>
      <w:r>
        <w:rPr>
          <w:lang w:val="en-US" w:eastAsia="zh-CN"/>
        </w:rPr>
        <w:t>tree</w:t>
      </w:r>
      <w:r>
        <w:rPr>
          <w:lang w:val="en-US" w:eastAsia="zh-CN"/>
        </w:rPr>
        <w:t>命令可以看到树视图</w:t>
      </w:r>
    </w:p>
    <w:p>
      <w:pPr>
        <w:pStyle w:val="Normal"/>
        <w:rPr>
          <w:lang w:val="en-US" w:eastAsia="zh-CN"/>
        </w:rPr>
      </w:pPr>
      <w:r>
        <w:rPr>
          <w:lang w:val="en-US" w:eastAsia="zh-CN"/>
        </w:rPr>
        <w:t>Tree / |more</w:t>
      </w:r>
    </w:p>
    <w:p>
      <w:pPr>
        <w:pStyle w:val="Normal"/>
        <w:rPr>
          <w:lang w:val="en-US" w:eastAsia="zh-CN"/>
        </w:rPr>
      </w:pPr>
      <w:r>
        <w:rPr>
          <w:lang w:val="en-US" w:eastAsia="zh-CN"/>
        </w:rPr>
        <w:t>Root</w:t>
      </w:r>
      <w:r>
        <w:rPr>
          <w:lang w:val="en-US" w:eastAsia="zh-CN"/>
        </w:rPr>
        <w:t>权限下，可以用</w:t>
      </w:r>
      <w:r>
        <w:rPr>
          <w:lang w:val="en-US" w:eastAsia="zh-CN"/>
        </w:rPr>
        <w:t>useradd</w:t>
      </w:r>
      <w:r>
        <w:rPr>
          <w:lang w:val="en-US" w:eastAsia="zh-CN"/>
        </w:rPr>
        <w:t>这个命令来添加用户</w:t>
      </w:r>
    </w:p>
    <w:p>
      <w:pPr>
        <w:pStyle w:val="Normal"/>
        <w:rPr>
          <w:lang w:val="en-US" w:eastAsia="zh-CN"/>
        </w:rPr>
      </w:pPr>
      <w:r>
        <w:rPr>
          <w:lang w:val="en-US" w:eastAsia="zh-CN"/>
        </w:rPr>
      </w:r>
    </w:p>
    <w:p>
      <w:pPr>
        <w:pStyle w:val="Normal"/>
        <w:rPr>
          <w:rFonts w:ascii="Helvetica" w:hAnsi="Helvetica" w:eastAsia="宋体" w:cs="Helvetica"/>
          <w:b w:val="false"/>
          <w:b w:val="false"/>
          <w:i w:val="false"/>
          <w:i w:val="false"/>
          <w:caps w:val="false"/>
          <w:smallCaps w:val="false"/>
          <w:color w:val="333333"/>
          <w:spacing w:val="0"/>
          <w:sz w:val="21"/>
          <w:szCs w:val="21"/>
          <w:highlight w:val="white"/>
          <w:lang w:val="en-US" w:eastAsia="zh-CN"/>
        </w:rPr>
      </w:pPr>
      <w:r>
        <w:rPr>
          <w:rFonts w:ascii="Helvetica" w:hAnsi="Helvetica" w:cs="Helvetica" w:eastAsia="Helvetica"/>
          <w:b w:val="false"/>
          <w:i w:val="false"/>
          <w:caps w:val="false"/>
          <w:smallCaps w:val="false"/>
          <w:color w:val="333333"/>
          <w:spacing w:val="0"/>
          <w:sz w:val="21"/>
          <w:szCs w:val="21"/>
          <w:shd w:fill="F5F5F5" w:val="clear"/>
        </w:rPr>
        <w:t>在</w:t>
      </w:r>
      <w:r>
        <w:rPr>
          <w:rFonts w:eastAsia="Helvetica" w:cs="Helvetica" w:ascii="Helvetica" w:hAnsi="Helvetica"/>
          <w:b w:val="false"/>
          <w:i w:val="false"/>
          <w:caps w:val="false"/>
          <w:smallCaps w:val="false"/>
          <w:color w:val="333333"/>
          <w:spacing w:val="0"/>
          <w:sz w:val="21"/>
          <w:szCs w:val="21"/>
          <w:shd w:fill="F5F5F5" w:val="clear"/>
        </w:rPr>
        <w:t>man</w:t>
      </w:r>
      <w:r>
        <w:rPr>
          <w:rFonts w:ascii="Helvetica" w:hAnsi="Helvetica" w:cs="Helvetica" w:eastAsia="Helvetica"/>
          <w:b w:val="false"/>
          <w:i w:val="false"/>
          <w:caps w:val="false"/>
          <w:smallCaps w:val="false"/>
          <w:color w:val="333333"/>
          <w:spacing w:val="0"/>
          <w:sz w:val="21"/>
          <w:szCs w:val="21"/>
          <w:shd w:fill="F5F5F5" w:val="clear"/>
        </w:rPr>
        <w:t>中，按</w:t>
      </w:r>
      <w:r>
        <w:rPr>
          <w:rFonts w:eastAsia="Helvetica" w:cs="Helvetica" w:ascii="Helvetica" w:hAnsi="Helvetica"/>
          <w:b w:val="false"/>
          <w:i w:val="false"/>
          <w:caps w:val="false"/>
          <w:smallCaps w:val="false"/>
          <w:color w:val="333333"/>
          <w:spacing w:val="0"/>
          <w:sz w:val="21"/>
          <w:szCs w:val="21"/>
          <w:shd w:fill="F5F5F5" w:val="clear"/>
        </w:rPr>
        <w:t>q</w:t>
      </w:r>
      <w:r>
        <w:rPr>
          <w:rFonts w:ascii="Helvetica" w:hAnsi="Helvetica" w:cs="Helvetica" w:eastAsia="Helvetica"/>
          <w:b w:val="false"/>
          <w:i w:val="false"/>
          <w:caps w:val="false"/>
          <w:smallCaps w:val="false"/>
          <w:color w:val="333333"/>
          <w:spacing w:val="0"/>
          <w:sz w:val="21"/>
          <w:szCs w:val="21"/>
          <w:shd w:fill="F5F5F5" w:val="clear"/>
        </w:rPr>
        <w:t>退出</w:t>
      </w:r>
      <w:r>
        <w:rPr>
          <w:rFonts w:eastAsia="Helvetica" w:cs="Helvetica" w:ascii="Helvetica" w:hAnsi="Helvetica"/>
          <w:b w:val="false"/>
          <w:i w:val="false"/>
          <w:caps w:val="false"/>
          <w:smallCaps w:val="false"/>
          <w:color w:val="333333"/>
          <w:spacing w:val="0"/>
          <w:sz w:val="21"/>
          <w:szCs w:val="21"/>
          <w:shd w:fill="F5F5F5" w:val="clear"/>
        </w:rPr>
        <w:br/>
        <w:br/>
      </w:r>
      <w:r>
        <w:rPr>
          <w:rFonts w:ascii="Helvetica" w:hAnsi="Helvetica" w:cs="Helvetica" w:eastAsia="Helvetica"/>
          <w:b w:val="false"/>
          <w:i w:val="false"/>
          <w:caps w:val="false"/>
          <w:smallCaps w:val="false"/>
          <w:color w:val="333333"/>
          <w:spacing w:val="0"/>
          <w:sz w:val="21"/>
          <w:szCs w:val="21"/>
          <w:shd w:fill="F5F5F5" w:val="clear"/>
        </w:rPr>
        <w:t>在</w:t>
      </w:r>
      <w:r>
        <w:rPr>
          <w:rFonts w:eastAsia="Helvetica" w:cs="Helvetica" w:ascii="Helvetica" w:hAnsi="Helvetica"/>
          <w:b w:val="false"/>
          <w:i w:val="false"/>
          <w:caps w:val="false"/>
          <w:smallCaps w:val="false"/>
          <w:color w:val="333333"/>
          <w:spacing w:val="0"/>
          <w:sz w:val="21"/>
          <w:szCs w:val="21"/>
          <w:shd w:fill="F5F5F5" w:val="clear"/>
        </w:rPr>
        <w:t>vi</w:t>
      </w:r>
      <w:r>
        <w:rPr>
          <w:rFonts w:ascii="Helvetica" w:hAnsi="Helvetica" w:cs="Helvetica" w:eastAsia="Helvetica"/>
          <w:b w:val="false"/>
          <w:i w:val="false"/>
          <w:caps w:val="false"/>
          <w:smallCaps w:val="false"/>
          <w:color w:val="333333"/>
          <w:spacing w:val="0"/>
          <w:sz w:val="21"/>
          <w:szCs w:val="21"/>
          <w:shd w:fill="F5F5F5" w:val="clear"/>
        </w:rPr>
        <w:t>中，按</w:t>
      </w:r>
      <w:r>
        <w:rPr>
          <w:rFonts w:eastAsia="Helvetica" w:cs="Helvetica" w:ascii="Helvetica" w:hAnsi="Helvetica"/>
          <w:b w:val="false"/>
          <w:i w:val="false"/>
          <w:caps w:val="false"/>
          <w:smallCaps w:val="false"/>
          <w:color w:val="333333"/>
          <w:spacing w:val="0"/>
          <w:sz w:val="21"/>
          <w:szCs w:val="21"/>
          <w:shd w:fill="F5F5F5" w:val="clear"/>
        </w:rPr>
        <w:t>Esc</w:t>
      </w:r>
      <w:r>
        <w:rPr>
          <w:rFonts w:ascii="Helvetica" w:hAnsi="Helvetica" w:cs="Helvetica" w:eastAsia="Helvetica"/>
          <w:b w:val="false"/>
          <w:i w:val="false"/>
          <w:caps w:val="false"/>
          <w:smallCaps w:val="false"/>
          <w:color w:val="333333"/>
          <w:spacing w:val="0"/>
          <w:sz w:val="21"/>
          <w:szCs w:val="21"/>
          <w:shd w:fill="F5F5F5" w:val="clear"/>
        </w:rPr>
        <w:t>，然后</w:t>
      </w:r>
      <w:r>
        <w:rPr>
          <w:rFonts w:eastAsia="Helvetica" w:cs="Helvetica" w:ascii="Helvetica" w:hAnsi="Helvetica"/>
          <w:b w:val="false"/>
          <w:i w:val="false"/>
          <w:caps w:val="false"/>
          <w:smallCaps w:val="false"/>
          <w:color w:val="333333"/>
          <w:spacing w:val="0"/>
          <w:sz w:val="21"/>
          <w:szCs w:val="21"/>
          <w:shd w:fill="F5F5F5" w:val="clear"/>
        </w:rPr>
        <w:t>:q! </w:t>
      </w:r>
      <w:r>
        <w:rPr>
          <w:rFonts w:ascii="Helvetica" w:hAnsi="Helvetica" w:cs="Helvetica" w:eastAsia="Helvetica"/>
          <w:b w:val="false"/>
          <w:i w:val="false"/>
          <w:caps w:val="false"/>
          <w:smallCaps w:val="false"/>
          <w:color w:val="333333"/>
          <w:spacing w:val="0"/>
          <w:sz w:val="21"/>
          <w:szCs w:val="21"/>
          <w:shd w:fill="F5F5F5" w:val="clear"/>
        </w:rPr>
        <w:t>退出</w:t>
      </w:r>
      <w:r>
        <w:rPr>
          <w:rFonts w:eastAsia="宋体" w:cs="Helvetica" w:ascii="Helvetica" w:hAnsi="Helvetica"/>
          <w:b w:val="false"/>
          <w:i w:val="false"/>
          <w:caps w:val="false"/>
          <w:smallCaps w:val="false"/>
          <w:color w:val="333333"/>
          <w:spacing w:val="0"/>
          <w:sz w:val="21"/>
          <w:szCs w:val="21"/>
          <w:shd w:fill="F5F5F5" w:val="clear"/>
          <w:lang w:val="en-US" w:eastAsia="zh-CN"/>
        </w:rPr>
        <w:t>(</w:t>
      </w:r>
      <w:r>
        <w:rPr>
          <w:rFonts w:ascii="Helvetica" w:hAnsi="Helvetica" w:cs="Helvetica"/>
          <w:b w:val="false"/>
          <w:i w:val="false"/>
          <w:caps w:val="false"/>
          <w:smallCaps w:val="false"/>
          <w:color w:val="333333"/>
          <w:spacing w:val="0"/>
          <w:sz w:val="21"/>
          <w:szCs w:val="21"/>
          <w:shd w:fill="F5F5F5" w:val="clear"/>
          <w:lang w:val="en-US" w:eastAsia="zh-CN"/>
        </w:rPr>
        <w:t>不保存</w:t>
      </w:r>
      <w:r>
        <w:rPr>
          <w:rFonts w:eastAsia="宋体" w:cs="Helvetica" w:ascii="Helvetica" w:hAnsi="Helvetica"/>
          <w:b w:val="false"/>
          <w:i w:val="false"/>
          <w:caps w:val="false"/>
          <w:smallCaps w:val="false"/>
          <w:color w:val="333333"/>
          <w:spacing w:val="0"/>
          <w:sz w:val="21"/>
          <w:szCs w:val="21"/>
          <w:shd w:fill="F5F5F5" w:val="clear"/>
          <w:lang w:val="en-US" w:eastAsia="zh-CN"/>
        </w:rPr>
        <w:t>)</w:t>
      </w:r>
    </w:p>
    <w:p>
      <w:pPr>
        <w:pStyle w:val="Normal"/>
        <w:rPr>
          <w:rFonts w:ascii="Helvetica" w:hAnsi="Helvetica" w:eastAsia="宋体" w:cs="Helvetica"/>
          <w:b w:val="false"/>
          <w:b w:val="false"/>
          <w:i w:val="false"/>
          <w:i w:val="false"/>
          <w:caps w:val="false"/>
          <w:smallCaps w:val="false"/>
          <w:color w:val="333333"/>
          <w:spacing w:val="0"/>
          <w:sz w:val="21"/>
          <w:szCs w:val="21"/>
          <w:highlight w:val="white"/>
          <w:lang w:val="en-US" w:eastAsia="zh-CN"/>
        </w:rPr>
      </w:pPr>
      <w:r>
        <w:rPr>
          <w:rFonts w:eastAsia="宋体" w:cs="Helvetica" w:ascii="Helvetica" w:hAnsi="Helvetica"/>
          <w:b w:val="false"/>
          <w:i w:val="false"/>
          <w:caps w:val="false"/>
          <w:smallCaps w:val="false"/>
          <w:color w:val="333333"/>
          <w:spacing w:val="0"/>
          <w:sz w:val="21"/>
          <w:szCs w:val="21"/>
          <w:shd w:fill="F5F5F5" w:val="clear"/>
          <w:lang w:val="en-US" w:eastAsia="zh-CN"/>
        </w:rPr>
        <w:t>:wq</w:t>
      </w:r>
      <w:r>
        <w:rPr>
          <w:rFonts w:ascii="Helvetica" w:hAnsi="Helvetica" w:cs="Helvetica"/>
          <w:b w:val="false"/>
          <w:i w:val="false"/>
          <w:caps w:val="false"/>
          <w:smallCaps w:val="false"/>
          <w:color w:val="333333"/>
          <w:spacing w:val="0"/>
          <w:sz w:val="21"/>
          <w:szCs w:val="21"/>
          <w:shd w:fill="F5F5F5" w:val="clear"/>
          <w:lang w:val="en-US" w:eastAsia="zh-CN"/>
        </w:rPr>
        <w:t>和</w:t>
      </w:r>
      <w:r>
        <w:rPr>
          <w:rFonts w:eastAsia="宋体" w:cs="Helvetica" w:ascii="Helvetica" w:hAnsi="Helvetica"/>
          <w:b w:val="false"/>
          <w:i w:val="false"/>
          <w:caps w:val="false"/>
          <w:smallCaps w:val="false"/>
          <w:color w:val="333333"/>
          <w:spacing w:val="0"/>
          <w:sz w:val="21"/>
          <w:szCs w:val="21"/>
          <w:shd w:fill="F5F5F5" w:val="clear"/>
          <w:lang w:val="en-US" w:eastAsia="zh-CN"/>
        </w:rPr>
        <w:t>:x</w:t>
      </w:r>
      <w:r>
        <w:rPr>
          <w:rFonts w:ascii="Helvetica" w:hAnsi="Helvetica" w:cs="Helvetica"/>
          <w:b w:val="false"/>
          <w:i w:val="false"/>
          <w:caps w:val="false"/>
          <w:smallCaps w:val="false"/>
          <w:color w:val="333333"/>
          <w:spacing w:val="0"/>
          <w:sz w:val="21"/>
          <w:szCs w:val="21"/>
          <w:shd w:fill="F5F5F5" w:val="clear"/>
          <w:lang w:val="en-US" w:eastAsia="zh-CN"/>
        </w:rPr>
        <w:t>都是保存并退出</w:t>
      </w:r>
    </w:p>
    <w:p>
      <w:pPr>
        <w:pStyle w:val="Normal"/>
        <w:rPr>
          <w:rFonts w:ascii="Helvetica" w:hAnsi="Helvetica" w:eastAsia="Helvetica" w:cs="Helvetica"/>
          <w:b w:val="false"/>
          <w:b w:val="false"/>
          <w:i w:val="false"/>
          <w:i w:val="false"/>
          <w:caps w:val="false"/>
          <w:smallCaps w:val="false"/>
          <w:color w:val="333333"/>
          <w:spacing w:val="0"/>
          <w:sz w:val="21"/>
          <w:szCs w:val="21"/>
          <w:shd w:fill="F5F5F5" w:val="clear"/>
        </w:rPr>
      </w:pPr>
      <w:r>
        <w:rPr>
          <w:rFonts w:eastAsia="Helvetica" w:cs="Helvetica" w:ascii="Helvetica" w:hAnsi="Helvetica"/>
          <w:b w:val="false"/>
          <w:i w:val="false"/>
          <w:caps w:val="false"/>
          <w:smallCaps w:val="false"/>
          <w:color w:val="333333"/>
          <w:spacing w:val="0"/>
          <w:sz w:val="21"/>
          <w:szCs w:val="21"/>
          <w:shd w:fill="F5F5F5" w:val="clear"/>
        </w:rPr>
      </w:r>
    </w:p>
    <w:p>
      <w:pPr>
        <w:pStyle w:val="Normal"/>
        <w:rPr>
          <w:rFonts w:ascii="Helvetica" w:hAnsi="Helvetica" w:eastAsia="Helvetica" w:cs="Helvetica"/>
          <w:b w:val="false"/>
          <w:b w:val="false"/>
          <w:i w:val="false"/>
          <w:i w:val="false"/>
          <w:caps w:val="false"/>
          <w:smallCaps w:val="false"/>
          <w:color w:val="333333"/>
          <w:spacing w:val="0"/>
          <w:sz w:val="21"/>
          <w:szCs w:val="21"/>
          <w:highlight w:val="white"/>
          <w:lang w:val="en-US" w:eastAsia="zh-CN"/>
        </w:rPr>
      </w:pPr>
      <w:r>
        <w:rPr>
          <w:rFonts w:eastAsia="Helvetica" w:cs="Helvetica" w:ascii="Helvetica" w:hAnsi="Helvetica"/>
          <w:b w:val="false"/>
          <w:i w:val="false"/>
          <w:caps w:val="false"/>
          <w:smallCaps w:val="false"/>
          <w:color w:val="333333"/>
          <w:spacing w:val="0"/>
          <w:sz w:val="21"/>
          <w:szCs w:val="21"/>
          <w:shd w:fill="F5F5F5" w:val="clear"/>
        </w:rPr>
        <w:t>vi</w:t>
      </w:r>
      <w:r>
        <w:rPr>
          <w:rFonts w:ascii="Helvetica" w:hAnsi="Helvetica" w:cs="Helvetica" w:eastAsia="Helvetica"/>
          <w:b w:val="false"/>
          <w:i w:val="false"/>
          <w:caps w:val="false"/>
          <w:smallCaps w:val="false"/>
          <w:color w:val="333333"/>
          <w:spacing w:val="0"/>
          <w:sz w:val="21"/>
          <w:szCs w:val="21"/>
          <w:shd w:fill="F5F5F5" w:val="clear"/>
        </w:rPr>
        <w:t>中按“</w:t>
      </w:r>
      <w:r>
        <w:rPr>
          <w:rFonts w:eastAsia="Helvetica" w:cs="Helvetica" w:ascii="Helvetica" w:hAnsi="Helvetica"/>
          <w:b w:val="false"/>
          <w:i w:val="false"/>
          <w:caps w:val="false"/>
          <w:smallCaps w:val="false"/>
          <w:color w:val="333333"/>
          <w:spacing w:val="0"/>
          <w:sz w:val="21"/>
          <w:szCs w:val="21"/>
          <w:shd w:fill="F5F5F5" w:val="clear"/>
        </w:rPr>
        <w:t>Esc”</w:t>
      </w:r>
      <w:r>
        <w:rPr>
          <w:rFonts w:ascii="Helvetica" w:hAnsi="Helvetica" w:cs="Helvetica" w:eastAsia="Helvetica"/>
          <w:b w:val="false"/>
          <w:i w:val="false"/>
          <w:caps w:val="false"/>
          <w:smallCaps w:val="false"/>
          <w:color w:val="333333"/>
          <w:spacing w:val="0"/>
          <w:sz w:val="21"/>
          <w:szCs w:val="21"/>
          <w:shd w:fill="F5F5F5" w:val="clear"/>
        </w:rPr>
        <w:t>，再按“</w:t>
      </w:r>
      <w:r>
        <w:rPr>
          <w:rFonts w:eastAsia="Helvetica" w:cs="Helvetica" w:ascii="Helvetica" w:hAnsi="Helvetica"/>
          <w:b w:val="false"/>
          <w:i w:val="false"/>
          <w:caps w:val="false"/>
          <w:smallCaps w:val="false"/>
          <w:color w:val="333333"/>
          <w:spacing w:val="0"/>
          <w:sz w:val="21"/>
          <w:szCs w:val="21"/>
          <w:shd w:fill="F5F5F5" w:val="clear"/>
        </w:rPr>
        <w:t>ZZ”</w:t>
      </w:r>
      <w:r>
        <w:rPr>
          <w:rFonts w:ascii="Helvetica" w:hAnsi="Helvetica" w:cs="Helvetica" w:eastAsia="Helvetica"/>
          <w:b w:val="false"/>
          <w:i w:val="false"/>
          <w:caps w:val="false"/>
          <w:smallCaps w:val="false"/>
          <w:color w:val="333333"/>
          <w:spacing w:val="0"/>
          <w:sz w:val="21"/>
          <w:szCs w:val="21"/>
          <w:shd w:fill="F5F5F5" w:val="clear"/>
        </w:rPr>
        <w:t>也可以。</w:t>
      </w:r>
    </w:p>
    <w:p>
      <w:pPr>
        <w:pStyle w:val="Normal"/>
        <w:rPr/>
      </w:pPr>
      <w:r>
        <w:rPr/>
        <w:drawing>
          <wp:inline distT="0" distB="0" distL="0" distR="0">
            <wp:extent cx="5267960" cy="4577715"/>
            <wp:effectExtent l="0" t="0" r="0" b="0"/>
            <wp:docPr id="173" name="图像1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像111" descr=""/>
                    <pic:cNvPicPr>
                      <a:picLocks noChangeAspect="1" noChangeArrowheads="1"/>
                    </pic:cNvPicPr>
                  </pic:nvPicPr>
                  <pic:blipFill>
                    <a:blip r:embed="rId217"/>
                    <a:stretch>
                      <a:fillRect/>
                    </a:stretch>
                  </pic:blipFill>
                  <pic:spPr bwMode="auto">
                    <a:xfrm>
                      <a:off x="0" y="0"/>
                      <a:ext cx="5267960" cy="4577715"/>
                    </a:xfrm>
                    <a:prstGeom prst="rect">
                      <a:avLst/>
                    </a:prstGeom>
                  </pic:spPr>
                </pic:pic>
              </a:graphicData>
            </a:graphic>
          </wp:inline>
        </w:drawing>
      </w:r>
    </w:p>
    <w:p>
      <w:pPr>
        <w:pStyle w:val="Normal"/>
        <w:rPr/>
      </w:pPr>
      <w:r>
        <w:rPr/>
      </w:r>
    </w:p>
    <w:p>
      <w:pPr>
        <w:pStyle w:val="Normal"/>
        <w:rPr/>
      </w:pPr>
      <w:r>
        <w:rPr/>
        <w:drawing>
          <wp:inline distT="0" distB="0" distL="0" distR="0">
            <wp:extent cx="5271770" cy="1113155"/>
            <wp:effectExtent l="0" t="0" r="0" b="0"/>
            <wp:docPr id="174" name="图像1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像112" descr=""/>
                    <pic:cNvPicPr>
                      <a:picLocks noChangeAspect="1" noChangeArrowheads="1"/>
                    </pic:cNvPicPr>
                  </pic:nvPicPr>
                  <pic:blipFill>
                    <a:blip r:embed="rId218"/>
                    <a:stretch>
                      <a:fillRect/>
                    </a:stretch>
                  </pic:blipFill>
                  <pic:spPr bwMode="auto">
                    <a:xfrm>
                      <a:off x="0" y="0"/>
                      <a:ext cx="5271770" cy="1113155"/>
                    </a:xfrm>
                    <a:prstGeom prst="rect">
                      <a:avLst/>
                    </a:prstGeom>
                  </pic:spPr>
                </pic:pic>
              </a:graphicData>
            </a:graphic>
          </wp:inline>
        </w:drawing>
      </w:r>
    </w:p>
    <w:p>
      <w:pPr>
        <w:pStyle w:val="Normal"/>
        <w:rPr/>
      </w:pPr>
      <w:r>
        <w:rPr/>
        <w:drawing>
          <wp:inline distT="0" distB="0" distL="0" distR="0">
            <wp:extent cx="5269865" cy="867410"/>
            <wp:effectExtent l="0" t="0" r="0" b="0"/>
            <wp:docPr id="175" name="图像1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像113" descr=""/>
                    <pic:cNvPicPr>
                      <a:picLocks noChangeAspect="1" noChangeArrowheads="1"/>
                    </pic:cNvPicPr>
                  </pic:nvPicPr>
                  <pic:blipFill>
                    <a:blip r:embed="rId219"/>
                    <a:stretch>
                      <a:fillRect/>
                    </a:stretch>
                  </pic:blipFill>
                  <pic:spPr bwMode="auto">
                    <a:xfrm>
                      <a:off x="0" y="0"/>
                      <a:ext cx="5269865" cy="867410"/>
                    </a:xfrm>
                    <a:prstGeom prst="rect">
                      <a:avLst/>
                    </a:prstGeom>
                  </pic:spPr>
                </pic:pic>
              </a:graphicData>
            </a:graphic>
          </wp:inline>
        </w:drawing>
      </w:r>
    </w:p>
    <w:p>
      <w:pPr>
        <w:pStyle w:val="Normal"/>
        <w:rPr/>
      </w:pPr>
      <w:r>
        <w:rPr/>
      </w:r>
    </w:p>
    <w:p>
      <w:pPr>
        <w:pStyle w:val="Normal"/>
        <w:rPr/>
      </w:pPr>
      <w:r>
        <w:rPr/>
        <w:drawing>
          <wp:inline distT="0" distB="0" distL="0" distR="0">
            <wp:extent cx="5272405" cy="5742940"/>
            <wp:effectExtent l="0" t="0" r="0" b="0"/>
            <wp:docPr id="176" name="图像1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像114" descr=""/>
                    <pic:cNvPicPr>
                      <a:picLocks noChangeAspect="1" noChangeArrowheads="1"/>
                    </pic:cNvPicPr>
                  </pic:nvPicPr>
                  <pic:blipFill>
                    <a:blip r:embed="rId220"/>
                    <a:stretch>
                      <a:fillRect/>
                    </a:stretch>
                  </pic:blipFill>
                  <pic:spPr bwMode="auto">
                    <a:xfrm>
                      <a:off x="0" y="0"/>
                      <a:ext cx="5272405" cy="5742940"/>
                    </a:xfrm>
                    <a:prstGeom prst="rect">
                      <a:avLst/>
                    </a:prstGeom>
                  </pic:spPr>
                </pic:pic>
              </a:graphicData>
            </a:graphic>
          </wp:inline>
        </w:drawing>
      </w:r>
    </w:p>
    <w:p>
      <w:pPr>
        <w:pStyle w:val="Normal"/>
        <w:rPr/>
      </w:pPr>
      <w:r>
        <w:rPr/>
        <w:drawing>
          <wp:inline distT="0" distB="0" distL="0" distR="0">
            <wp:extent cx="5266690" cy="3637915"/>
            <wp:effectExtent l="0" t="0" r="0" b="0"/>
            <wp:docPr id="177" name="图像1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像115" descr=""/>
                    <pic:cNvPicPr>
                      <a:picLocks noChangeAspect="1" noChangeArrowheads="1"/>
                    </pic:cNvPicPr>
                  </pic:nvPicPr>
                  <pic:blipFill>
                    <a:blip r:embed="rId221"/>
                    <a:stretch>
                      <a:fillRect/>
                    </a:stretch>
                  </pic:blipFill>
                  <pic:spPr bwMode="auto">
                    <a:xfrm>
                      <a:off x="0" y="0"/>
                      <a:ext cx="5266690" cy="3637915"/>
                    </a:xfrm>
                    <a:prstGeom prst="rect">
                      <a:avLst/>
                    </a:prstGeom>
                  </pic:spPr>
                </pic:pic>
              </a:graphicData>
            </a:graphic>
          </wp:inline>
        </w:drawing>
      </w:r>
    </w:p>
    <w:p>
      <w:pPr>
        <w:pStyle w:val="Normal"/>
        <w:rPr/>
      </w:pPr>
      <w:r>
        <w:rPr/>
      </w:r>
    </w:p>
    <w:p>
      <w:pPr>
        <w:pStyle w:val="Normal"/>
        <w:rPr/>
      </w:pPr>
      <w:r>
        <w:rPr/>
        <w:drawing>
          <wp:inline distT="0" distB="0" distL="0" distR="0">
            <wp:extent cx="5272405" cy="4464685"/>
            <wp:effectExtent l="0" t="0" r="0" b="0"/>
            <wp:docPr id="178" name="图像1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像116" descr=""/>
                    <pic:cNvPicPr>
                      <a:picLocks noChangeAspect="1" noChangeArrowheads="1"/>
                    </pic:cNvPicPr>
                  </pic:nvPicPr>
                  <pic:blipFill>
                    <a:blip r:embed="rId222"/>
                    <a:stretch>
                      <a:fillRect/>
                    </a:stretch>
                  </pic:blipFill>
                  <pic:spPr bwMode="auto">
                    <a:xfrm>
                      <a:off x="0" y="0"/>
                      <a:ext cx="5272405" cy="4464685"/>
                    </a:xfrm>
                    <a:prstGeom prst="rect">
                      <a:avLst/>
                    </a:prstGeom>
                  </pic:spPr>
                </pic:pic>
              </a:graphicData>
            </a:graphic>
          </wp:inline>
        </w:drawing>
      </w:r>
    </w:p>
    <w:p>
      <w:pPr>
        <w:pStyle w:val="Normal"/>
        <w:rPr/>
      </w:pPr>
      <w:r>
        <w:rPr/>
      </w:r>
    </w:p>
    <w:p>
      <w:pPr>
        <w:pStyle w:val="Normal"/>
        <w:rPr/>
      </w:pPr>
      <w:r>
        <w:rPr/>
      </w:r>
    </w:p>
    <w:p>
      <w:pPr>
        <w:pStyle w:val="Normal"/>
        <w:rPr/>
      </w:pPr>
      <w:r>
        <w:rPr/>
        <w:drawing>
          <wp:inline distT="0" distB="0" distL="0" distR="0">
            <wp:extent cx="5271770" cy="5110480"/>
            <wp:effectExtent l="0" t="0" r="0" b="0"/>
            <wp:docPr id="179" name="图像1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像117" descr=""/>
                    <pic:cNvPicPr>
                      <a:picLocks noChangeAspect="1" noChangeArrowheads="1"/>
                    </pic:cNvPicPr>
                  </pic:nvPicPr>
                  <pic:blipFill>
                    <a:blip r:embed="rId223"/>
                    <a:stretch>
                      <a:fillRect/>
                    </a:stretch>
                  </pic:blipFill>
                  <pic:spPr bwMode="auto">
                    <a:xfrm>
                      <a:off x="0" y="0"/>
                      <a:ext cx="5271770" cy="5110480"/>
                    </a:xfrm>
                    <a:prstGeom prst="rect">
                      <a:avLst/>
                    </a:prstGeom>
                  </pic:spPr>
                </pic:pic>
              </a:graphicData>
            </a:graphic>
          </wp:inline>
        </w:drawing>
      </w:r>
    </w:p>
    <w:p>
      <w:pPr>
        <w:pStyle w:val="Normal"/>
        <w:rPr>
          <w:rFonts w:eastAsia="" w:eastAsiaTheme="minorEastAsia"/>
          <w:lang w:val="en-US" w:eastAsia="zh-CN"/>
        </w:rPr>
      </w:pPr>
      <w:r>
        <w:rPr>
          <w:lang w:val="en-US" w:eastAsia="zh-CN"/>
        </w:rPr>
        <w:t xml:space="preserve">du -sb ; df -i .       </w:t>
      </w:r>
      <w:r>
        <w:rPr>
          <w:lang w:val="en-US" w:eastAsia="zh-CN"/>
        </w:rPr>
        <w:t>注意，这里</w:t>
      </w:r>
      <w:r>
        <w:rPr>
          <w:lang w:val="en-US" w:eastAsia="zh-CN"/>
        </w:rPr>
        <w:t>sb</w:t>
      </w:r>
      <w:r>
        <w:rPr>
          <w:lang w:val="en-US" w:eastAsia="zh-CN"/>
        </w:rPr>
        <w:t>后面是一个分号</w:t>
      </w:r>
      <w:r>
        <w:rPr>
          <w:lang w:val="en-US" w:eastAsia="zh-CN"/>
        </w:rPr>
        <w:t>;</w:t>
      </w:r>
    </w:p>
    <w:p>
      <w:pPr>
        <w:pStyle w:val="Normal"/>
        <w:rPr/>
      </w:pPr>
      <w:r>
        <w:rPr/>
        <w:drawing>
          <wp:inline distT="0" distB="0" distL="0" distR="0">
            <wp:extent cx="5269230" cy="1725295"/>
            <wp:effectExtent l="0" t="0" r="0" b="0"/>
            <wp:docPr id="180" name="图像1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像118" descr=""/>
                    <pic:cNvPicPr>
                      <a:picLocks noChangeAspect="1" noChangeArrowheads="1"/>
                    </pic:cNvPicPr>
                  </pic:nvPicPr>
                  <pic:blipFill>
                    <a:blip r:embed="rId224"/>
                    <a:stretch>
                      <a:fillRect/>
                    </a:stretch>
                  </pic:blipFill>
                  <pic:spPr bwMode="auto">
                    <a:xfrm>
                      <a:off x="0" y="0"/>
                      <a:ext cx="5269230" cy="1725295"/>
                    </a:xfrm>
                    <a:prstGeom prst="rect">
                      <a:avLst/>
                    </a:prstGeom>
                  </pic:spPr>
                </pic:pic>
              </a:graphicData>
            </a:graphic>
          </wp:inline>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lang w:val="en-US" w:eastAsia="zh-CN"/>
        </w:rPr>
        <w:t>cd ~feihong</w:t>
      </w:r>
      <w:r>
        <w:rPr>
          <w:lang w:val="en-US" w:eastAsia="zh-CN"/>
        </w:rPr>
        <w:t>这样直接就可以及进入</w:t>
      </w:r>
      <w:r>
        <w:rPr>
          <w:lang w:val="en-US" w:eastAsia="zh-CN"/>
        </w:rPr>
        <w:t>home/feihong</w:t>
      </w:r>
      <w:r>
        <w:rPr>
          <w:lang w:val="en-US" w:eastAsia="zh-CN"/>
        </w:rPr>
        <w:t>这个目录下</w:t>
      </w:r>
      <w:r>
        <w:rPr>
          <w:rFonts w:eastAsiaTheme="minorEastAsia"/>
          <w:lang w:val="en-US" w:eastAsia="zh-CN"/>
        </w:rPr>
        <w:t>，图标全不见了，找不到点击的地方，</w:t>
      </w:r>
      <w:r>
        <w:rPr>
          <w:rFonts w:eastAsia="" w:eastAsiaTheme="minorEastAsia"/>
          <w:lang w:val="en-US" w:eastAsia="zh-CN"/>
        </w:rPr>
        <w:t>fuck</w:t>
      </w:r>
      <w:r>
        <w:rPr>
          <w:rFonts w:eastAsiaTheme="minorEastAsia"/>
          <w:lang w:val="en-US" w:eastAsia="zh-CN"/>
        </w:rPr>
        <w:t>，感觉我想瞎了一样，，日啊，没办法，硬着头皮解决问题啊显示重启发现不行，然后上网搜索，也找不到类似的问题，我都不知道如何描述这个问题，，日了。。</w:t>
      </w:r>
    </w:p>
    <w:p>
      <w:pPr>
        <w:pStyle w:val="Normal"/>
        <w:rPr/>
      </w:pPr>
      <w:r>
        <w:rPr>
          <w:rFonts w:eastAsiaTheme="minorEastAsia"/>
          <w:lang w:val="en-US" w:eastAsia="zh-CN"/>
        </w:rPr>
        <w:t>用大招重装，把之前的软件删掉，但是我用的是解压版的啊，按道理删除目录就可以了，但是山除了目录之后再解压，启动还是这个德行，日了，是不是有其他的目录没有删除掉，然后去找，在</w:t>
      </w:r>
      <w:r>
        <w:rPr>
          <w:rFonts w:eastAsia="" w:eastAsiaTheme="minorEastAsia"/>
          <w:lang w:val="en-US" w:eastAsia="zh-CN"/>
        </w:rPr>
        <w:t>home</w:t>
      </w:r>
      <w:r>
        <w:rPr>
          <w:rFonts w:eastAsiaTheme="minorEastAsia"/>
          <w:lang w:val="en-US" w:eastAsia="zh-CN"/>
        </w:rPr>
        <w:t>里面找到了</w:t>
      </w:r>
      <w:r>
        <w:rPr>
          <w:rFonts w:eastAsia="" w:eastAsiaTheme="minorEastAsia"/>
          <w:lang w:val="en-US" w:eastAsia="zh-CN"/>
        </w:rPr>
        <w:t>SDK</w:t>
      </w:r>
      <w:r>
        <w:rPr>
          <w:rFonts w:eastAsiaTheme="minorEastAsia"/>
          <w:lang w:val="en-US" w:eastAsia="zh-CN"/>
        </w:rPr>
        <w:t>的目录，和生成的</w:t>
      </w:r>
      <w:r>
        <w:rPr>
          <w:rFonts w:eastAsia="" w:eastAsiaTheme="minorEastAsia"/>
          <w:lang w:val="en-US" w:eastAsia="zh-CN"/>
        </w:rPr>
        <w:t>project</w:t>
      </w:r>
      <w:r>
        <w:rPr>
          <w:rFonts w:eastAsiaTheme="minorEastAsia"/>
          <w:lang w:val="en-US" w:eastAsia="zh-CN"/>
        </w:rPr>
        <w:t>目录，删除掉之后再启动，还是这个德行，看来不是</w:t>
      </w:r>
      <w:r>
        <w:rPr>
          <w:rFonts w:eastAsia="" w:eastAsiaTheme="minorEastAsia"/>
          <w:lang w:val="en-US" w:eastAsia="zh-CN"/>
        </w:rPr>
        <w:t>SDK</w:t>
      </w:r>
      <w:r>
        <w:rPr>
          <w:rFonts w:eastAsiaTheme="minorEastAsia"/>
          <w:lang w:val="en-US" w:eastAsia="zh-CN"/>
        </w:rPr>
        <w:t>的问题啊，我又重新去网上下载了新的</w:t>
      </w:r>
      <w:r>
        <w:rPr>
          <w:rFonts w:eastAsia="" w:eastAsiaTheme="minorEastAsia"/>
          <w:lang w:val="en-US" w:eastAsia="zh-CN"/>
        </w:rPr>
        <w:t>studio</w:t>
      </w:r>
      <w:r>
        <w:rPr>
          <w:rFonts w:eastAsiaTheme="minorEastAsia"/>
          <w:lang w:val="en-US" w:eastAsia="zh-CN"/>
        </w:rPr>
        <w:t>和新的</w:t>
      </w:r>
      <w:r>
        <w:rPr>
          <w:rFonts w:eastAsia="" w:eastAsiaTheme="minorEastAsia"/>
          <w:lang w:val="en-US" w:eastAsia="zh-CN"/>
        </w:rPr>
        <w:t>sdk</w:t>
      </w:r>
      <w:r>
        <w:rPr>
          <w:rFonts w:eastAsiaTheme="minorEastAsia"/>
          <w:lang w:val="en-US" w:eastAsia="zh-CN"/>
        </w:rPr>
        <w:t>放到同一个目录下，解压，还是不行。看来真不是</w:t>
      </w:r>
      <w:r>
        <w:rPr>
          <w:rFonts w:eastAsia="" w:eastAsiaTheme="minorEastAsia"/>
          <w:lang w:val="en-US" w:eastAsia="zh-CN"/>
        </w:rPr>
        <w:t>sdk</w:t>
      </w:r>
      <w:r>
        <w:rPr>
          <w:rFonts w:eastAsiaTheme="minorEastAsia"/>
          <w:lang w:val="en-US" w:eastAsia="zh-CN"/>
        </w:rPr>
        <w:t>的问题，我还怀疑过</w:t>
      </w:r>
      <w:r>
        <w:rPr>
          <w:rFonts w:eastAsia="" w:eastAsiaTheme="minorEastAsia"/>
          <w:lang w:val="en-US" w:eastAsia="zh-CN"/>
        </w:rPr>
        <w:t>java8</w:t>
      </w:r>
      <w:r>
        <w:rPr>
          <w:rFonts w:eastAsiaTheme="minorEastAsia"/>
          <w:lang w:val="en-US" w:eastAsia="zh-CN"/>
        </w:rPr>
        <w:t>安好，甚至差点想重新安装</w:t>
      </w:r>
      <w:r>
        <w:rPr>
          <w:rFonts w:eastAsia="" w:eastAsiaTheme="minorEastAsia"/>
          <w:lang w:val="en-US" w:eastAsia="zh-CN"/>
        </w:rPr>
        <w:t>java</w:t>
      </w:r>
      <w:r>
        <w:rPr>
          <w:rFonts w:eastAsiaTheme="minorEastAsia"/>
          <w:lang w:val="en-US" w:eastAsia="zh-CN"/>
        </w:rPr>
        <w:t>了，想想还是没有因为装</w:t>
      </w:r>
      <w:r>
        <w:rPr>
          <w:rFonts w:eastAsia="" w:eastAsiaTheme="minorEastAsia"/>
          <w:lang w:val="en-US" w:eastAsia="zh-CN"/>
        </w:rPr>
        <w:t>java</w:t>
      </w:r>
      <w:r>
        <w:rPr>
          <w:rFonts w:eastAsiaTheme="minorEastAsia"/>
          <w:lang w:val="en-US" w:eastAsia="zh-CN"/>
        </w:rPr>
        <w:t>也麻烦，今天晚上回来又去</w:t>
      </w:r>
      <w:r>
        <w:rPr>
          <w:rFonts w:eastAsia="" w:eastAsiaTheme="minorEastAsia"/>
          <w:lang w:val="en-US" w:eastAsia="zh-CN"/>
        </w:rPr>
        <w:t>google</w:t>
      </w:r>
      <w:r>
        <w:rPr>
          <w:rFonts w:eastAsiaTheme="minorEastAsia"/>
          <w:lang w:val="en-US" w:eastAsia="zh-CN"/>
        </w:rPr>
        <w:t>和</w:t>
      </w:r>
      <w:r>
        <w:rPr>
          <w:rFonts w:eastAsia="" w:eastAsiaTheme="minorEastAsia"/>
          <w:lang w:val="en-US" w:eastAsia="zh-CN"/>
        </w:rPr>
        <w:t>stackoverflow</w:t>
      </w:r>
      <w:r>
        <w:rPr>
          <w:rFonts w:eastAsiaTheme="minorEastAsia"/>
          <w:lang w:val="en-US" w:eastAsia="zh-CN"/>
        </w:rPr>
        <w:t>上去提问，很痛苦，首先是登陆问题，因为翻墙了，</w:t>
      </w:r>
      <w:r>
        <w:rPr>
          <w:rFonts w:eastAsia="" w:eastAsiaTheme="minorEastAsia"/>
          <w:lang w:val="en-US" w:eastAsia="zh-CN"/>
        </w:rPr>
        <w:t>stackoverflow</w:t>
      </w:r>
      <w:r>
        <w:rPr>
          <w:rFonts w:eastAsiaTheme="minorEastAsia"/>
          <w:lang w:val="en-US" w:eastAsia="zh-CN"/>
        </w:rPr>
        <w:t>发现我有异常活动，不让我登陆，不过</w:t>
      </w:r>
      <w:r>
        <w:rPr>
          <w:rFonts w:eastAsia="" w:eastAsiaTheme="minorEastAsia"/>
          <w:lang w:val="en-US" w:eastAsia="zh-CN"/>
        </w:rPr>
        <w:t>google</w:t>
      </w:r>
      <w:r>
        <w:rPr>
          <w:rFonts w:eastAsiaTheme="minorEastAsia"/>
          <w:lang w:val="en-US" w:eastAsia="zh-CN"/>
        </w:rPr>
        <w:t>还是可以等，其次就是英文不过关，而且今天的问题，不是像平时的那种报错，有日志，可以直接粘贴到搜索引擎里面去查，但是这次的不行，简直是无法描述啊，没办法，硬着头皮憋把，好不容易把问题写忘了，听天由命把。忽然想起来，要不要把问题发到我的微信哪个群里面去？看看有没有的大神看到过，于是就通过邮件把图片给转到手机上，发到群里面，没想到反应嗨比较热烈，大家都觉得这个错误很新奇，，踊跃讨论，有的人还是说的比较到位，也是说要卸载，重装</w:t>
      </w:r>
      <w:r>
        <w:rPr>
          <w:rFonts w:eastAsia="" w:eastAsiaTheme="minorEastAsia"/>
          <w:lang w:val="en-US" w:eastAsia="zh-CN"/>
        </w:rPr>
        <w:t>AS</w:t>
      </w:r>
      <w:r>
        <w:rPr>
          <w:rFonts w:eastAsiaTheme="minorEastAsia"/>
          <w:lang w:val="en-US" w:eastAsia="zh-CN"/>
        </w:rPr>
        <w:t>实在不行就重装系统，我可不想从头再来，时间精力耗不起啊，好几个人都说估计是配置文件没删干净，我也这么觉得，因为重装了好几次，删了好多东西，但是每次重启还是这种状态，肯定是有某个配置没有删掉，还是用了原来的配置，恩，对，就是这样，忽然有个网友说去～目录下，也就是</w:t>
      </w:r>
      <w:r>
        <w:rPr>
          <w:rFonts w:eastAsia="" w:eastAsiaTheme="minorEastAsia"/>
          <w:lang w:val="en-US" w:eastAsia="zh-CN"/>
        </w:rPr>
        <w:t>home</w:t>
      </w:r>
      <w:r>
        <w:rPr>
          <w:rFonts w:eastAsiaTheme="minorEastAsia"/>
          <w:lang w:val="en-US" w:eastAsia="zh-CN"/>
        </w:rPr>
        <w:t xml:space="preserve">目录下 </w:t>
      </w:r>
      <w:r>
        <w:rPr>
          <w:rFonts w:eastAsia="" w:eastAsiaTheme="minorEastAsia"/>
          <w:lang w:val="en-US" w:eastAsia="zh-CN"/>
        </w:rPr>
        <w:t>ls -as</w:t>
      </w:r>
      <w:r>
        <w:rPr>
          <w:rFonts w:eastAsiaTheme="minorEastAsia"/>
          <w:lang w:val="en-US" w:eastAsia="zh-CN"/>
        </w:rPr>
        <w:t>来查看所有的文件，有道理啊，我咋没有想到呢，有可能配置文件是隐藏的啊，其实之前我删除</w:t>
      </w:r>
      <w:r>
        <w:rPr>
          <w:rFonts w:eastAsia="" w:eastAsiaTheme="minorEastAsia"/>
          <w:lang w:val="en-US" w:eastAsia="zh-CN"/>
        </w:rPr>
        <w:t>SDK</w:t>
      </w:r>
      <w:r>
        <w:rPr>
          <w:rFonts w:eastAsiaTheme="minorEastAsia"/>
          <w:lang w:val="en-US" w:eastAsia="zh-CN"/>
        </w:rPr>
        <w:t>和</w:t>
      </w:r>
      <w:r>
        <w:rPr>
          <w:rFonts w:eastAsia="" w:eastAsiaTheme="minorEastAsia"/>
          <w:lang w:val="en-US" w:eastAsia="zh-CN"/>
        </w:rPr>
        <w:t>project</w:t>
      </w:r>
      <w:r>
        <w:rPr>
          <w:rFonts w:eastAsiaTheme="minorEastAsia"/>
          <w:lang w:val="en-US" w:eastAsia="zh-CN"/>
        </w:rPr>
        <w:t>的时候就是去</w:t>
      </w:r>
      <w:r>
        <w:rPr>
          <w:rFonts w:eastAsia="" w:eastAsiaTheme="minorEastAsia"/>
          <w:lang w:val="en-US" w:eastAsia="zh-CN"/>
        </w:rPr>
        <w:t>home</w:t>
      </w:r>
      <w:r>
        <w:rPr>
          <w:rFonts w:eastAsiaTheme="minorEastAsia"/>
          <w:lang w:val="en-US" w:eastAsia="zh-CN"/>
        </w:rPr>
        <w:t>目录下啊 ，但是没有用</w:t>
      </w:r>
      <w:r>
        <w:rPr>
          <w:rFonts w:eastAsia="" w:eastAsiaTheme="minorEastAsia"/>
          <w:lang w:val="en-US" w:eastAsia="zh-CN"/>
        </w:rPr>
        <w:t>ctrl+H</w:t>
      </w:r>
      <w:r>
        <w:rPr>
          <w:rFonts w:eastAsiaTheme="minorEastAsia"/>
          <w:lang w:val="en-US" w:eastAsia="zh-CN"/>
        </w:rPr>
        <w:t>，没有将隐藏文件给找出来，其实真正的配置文件确实是隐藏的，前面带了</w:t>
      </w:r>
      <w:r>
        <w:rPr>
          <w:rFonts w:eastAsia="" w:eastAsiaTheme="minorEastAsia"/>
          <w:lang w:val="en-US" w:eastAsia="zh-CN"/>
        </w:rPr>
        <w:t>.</w:t>
      </w:r>
      <w:r>
        <w:rPr>
          <w:rFonts w:eastAsiaTheme="minorEastAsia"/>
          <w:lang w:val="en-US" w:eastAsia="zh-CN"/>
        </w:rPr>
        <w:t>号，果然哪个</w:t>
      </w:r>
      <w:r>
        <w:rPr>
          <w:rFonts w:eastAsia="" w:eastAsiaTheme="minorEastAsia"/>
          <w:lang w:val="en-US" w:eastAsia="zh-CN"/>
        </w:rPr>
        <w:t>.android</w:t>
      </w:r>
      <w:r>
        <w:rPr>
          <w:rFonts w:eastAsiaTheme="minorEastAsia"/>
          <w:lang w:val="en-US" w:eastAsia="zh-CN"/>
        </w:rPr>
        <w:t>就是包含了真的</w:t>
      </w:r>
      <w:r>
        <w:rPr>
          <w:rFonts w:eastAsia="" w:eastAsiaTheme="minorEastAsia"/>
          <w:lang w:val="en-US" w:eastAsia="zh-CN"/>
        </w:rPr>
        <w:t>studio</w:t>
      </w:r>
      <w:r>
        <w:rPr>
          <w:rFonts w:eastAsiaTheme="minorEastAsia"/>
          <w:lang w:val="en-US" w:eastAsia="zh-CN"/>
        </w:rPr>
        <w:t>里面的配置文件的，我把这个文件夹删除然后重启加压版的</w:t>
      </w:r>
      <w:r>
        <w:rPr>
          <w:rFonts w:eastAsia="" w:eastAsiaTheme="minorEastAsia"/>
          <w:lang w:val="en-US" w:eastAsia="zh-CN"/>
        </w:rPr>
        <w:t>studio</w:t>
      </w:r>
      <w:r>
        <w:rPr>
          <w:rFonts w:eastAsiaTheme="minorEastAsia"/>
          <w:lang w:val="en-US" w:eastAsia="zh-CN"/>
        </w:rPr>
        <w:t>，一切都正常了。。好想哭</w:t>
      </w:r>
    </w:p>
    <w:p>
      <w:pPr>
        <w:pStyle w:val="Normal"/>
        <w:rPr/>
      </w:pPr>
      <w:r>
        <w:rPr>
          <w:rFonts w:eastAsiaTheme="minorEastAsia"/>
          <w:lang w:val="en-US" w:eastAsia="zh-CN"/>
        </w:rPr>
        <w:t>今后一定要躲注意隐藏文件了，很残酷的教训，就是下面的</w:t>
      </w:r>
      <w:r>
        <w:rPr>
          <w:rFonts w:eastAsia="" w:eastAsiaTheme="minorEastAsia"/>
          <w:lang w:val="en-US" w:eastAsia="zh-CN"/>
        </w:rPr>
        <w:t>.android</w:t>
      </w:r>
      <w:r>
        <w:rPr>
          <w:rFonts w:eastAsiaTheme="minorEastAsia"/>
          <w:lang w:val="en-US" w:eastAsia="zh-CN"/>
        </w:rPr>
        <w:t>隐藏文件夹，看来</w:t>
      </w:r>
      <w:r>
        <w:rPr>
          <w:rFonts w:eastAsia="" w:eastAsiaTheme="minorEastAsia"/>
          <w:lang w:val="en-US" w:eastAsia="zh-CN"/>
        </w:rPr>
        <w:t>home</w:t>
      </w:r>
      <w:r>
        <w:rPr>
          <w:rFonts w:eastAsiaTheme="minorEastAsia"/>
          <w:lang w:val="en-US" w:eastAsia="zh-CN"/>
        </w:rPr>
        <w:t>目录里面有超多的内容</w:t>
      </w:r>
    </w:p>
    <w:p>
      <w:pPr>
        <w:pStyle w:val="Normal"/>
        <w:rPr>
          <w:rFonts w:eastAsia="" w:eastAsiaTheme="minorEastAsia"/>
          <w:lang w:val="en-US" w:eastAsia="zh-CN"/>
        </w:rPr>
      </w:pPr>
      <w:r>
        <w:rPr>
          <w:rFonts w:eastAsia="" w:eastAsiaTheme="minorEastAsia"/>
          <w:lang w:val="en-US" w:eastAsia="zh-CN"/>
        </w:rPr>
        <w:drawing>
          <wp:anchor behindDoc="0" distT="0" distB="0" distL="0" distR="0" simplePos="0" locked="0" layoutInCell="1" allowOverlap="1" relativeHeight="6">
            <wp:simplePos x="0" y="0"/>
            <wp:positionH relativeFrom="column">
              <wp:posOffset>299720</wp:posOffset>
            </wp:positionH>
            <wp:positionV relativeFrom="paragraph">
              <wp:posOffset>1564005</wp:posOffset>
            </wp:positionV>
            <wp:extent cx="4398645" cy="4465955"/>
            <wp:effectExtent l="0" t="0" r="0" b="0"/>
            <wp:wrapSquare wrapText="largest"/>
            <wp:docPr id="181" name="图像1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像119" descr=""/>
                    <pic:cNvPicPr>
                      <a:picLocks noChangeAspect="1" noChangeArrowheads="1"/>
                    </pic:cNvPicPr>
                  </pic:nvPicPr>
                  <pic:blipFill>
                    <a:blip r:embed="rId225"/>
                    <a:stretch>
                      <a:fillRect/>
                    </a:stretch>
                  </pic:blipFill>
                  <pic:spPr bwMode="auto">
                    <a:xfrm>
                      <a:off x="0" y="0"/>
                      <a:ext cx="4398645" cy="4465955"/>
                    </a:xfrm>
                    <a:prstGeom prst="rect">
                      <a:avLst/>
                    </a:prstGeom>
                  </pic:spPr>
                </pic:pic>
              </a:graphicData>
            </a:graphic>
          </wp:anchor>
        </w:drawing>
      </w:r>
    </w:p>
    <w:p>
      <w:pPr>
        <w:pStyle w:val="Normal"/>
        <w:rPr/>
      </w:pPr>
      <w:r>
        <w:rPr/>
        <w:drawing>
          <wp:inline distT="0" distB="0" distL="0" distR="0">
            <wp:extent cx="4133215" cy="1219200"/>
            <wp:effectExtent l="0" t="0" r="0" b="0"/>
            <wp:docPr id="182" name="图像1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像120" descr=""/>
                    <pic:cNvPicPr>
                      <a:picLocks noChangeAspect="1" noChangeArrowheads="1"/>
                    </pic:cNvPicPr>
                  </pic:nvPicPr>
                  <pic:blipFill>
                    <a:blip r:embed="rId226"/>
                    <a:stretch>
                      <a:fillRect/>
                    </a:stretch>
                  </pic:blipFill>
                  <pic:spPr bwMode="auto">
                    <a:xfrm>
                      <a:off x="0" y="0"/>
                      <a:ext cx="4133215" cy="1219200"/>
                    </a:xfrm>
                    <a:prstGeom prst="rect">
                      <a:avLst/>
                    </a:prstGeom>
                  </pic:spPr>
                </pic:pic>
              </a:graphicData>
            </a:graphic>
          </wp:inline>
        </w:drawing>
        <w:drawing>
          <wp:anchor behindDoc="0" distT="0" distB="0" distL="0" distR="0" simplePos="0" locked="0" layoutInCell="1" allowOverlap="1" relativeHeight="2">
            <wp:simplePos x="0" y="0"/>
            <wp:positionH relativeFrom="column">
              <wp:posOffset>-1038860</wp:posOffset>
            </wp:positionH>
            <wp:positionV relativeFrom="paragraph">
              <wp:posOffset>2600960</wp:posOffset>
            </wp:positionV>
            <wp:extent cx="5274310" cy="2854960"/>
            <wp:effectExtent l="0" t="0" r="0" b="0"/>
            <wp:wrapSquare wrapText="largest"/>
            <wp:docPr id="183" name="图像1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像124" descr=""/>
                    <pic:cNvPicPr>
                      <a:picLocks noChangeAspect="1" noChangeArrowheads="1"/>
                    </pic:cNvPicPr>
                  </pic:nvPicPr>
                  <pic:blipFill>
                    <a:blip r:embed="rId227"/>
                    <a:stretch>
                      <a:fillRect/>
                    </a:stretch>
                  </pic:blipFill>
                  <pic:spPr bwMode="auto">
                    <a:xfrm>
                      <a:off x="0" y="0"/>
                      <a:ext cx="5274310" cy="2854960"/>
                    </a:xfrm>
                    <a:prstGeom prst="rect">
                      <a:avLst/>
                    </a:prstGeom>
                  </pic:spPr>
                </pic:pic>
              </a:graphicData>
            </a:graphic>
          </wp:anchor>
        </w:drawing>
        <w:drawing>
          <wp:anchor behindDoc="0" distT="0" distB="0" distL="0" distR="0" simplePos="0" locked="0" layoutInCell="1" allowOverlap="1" relativeHeight="3">
            <wp:simplePos x="0" y="0"/>
            <wp:positionH relativeFrom="column">
              <wp:posOffset>492125</wp:posOffset>
            </wp:positionH>
            <wp:positionV relativeFrom="paragraph">
              <wp:posOffset>605155</wp:posOffset>
            </wp:positionV>
            <wp:extent cx="5274310" cy="3476625"/>
            <wp:effectExtent l="0" t="0" r="0" b="0"/>
            <wp:wrapSquare wrapText="largest"/>
            <wp:docPr id="184" name="图像1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像123" descr=""/>
                    <pic:cNvPicPr>
                      <a:picLocks noChangeAspect="1" noChangeArrowheads="1"/>
                    </pic:cNvPicPr>
                  </pic:nvPicPr>
                  <pic:blipFill>
                    <a:blip r:embed="rId228"/>
                    <a:stretch>
                      <a:fillRect/>
                    </a:stretch>
                  </pic:blipFill>
                  <pic:spPr bwMode="auto">
                    <a:xfrm>
                      <a:off x="0" y="0"/>
                      <a:ext cx="5274310" cy="3476625"/>
                    </a:xfrm>
                    <a:prstGeom prst="rect">
                      <a:avLst/>
                    </a:prstGeom>
                  </pic:spPr>
                </pic:pic>
              </a:graphicData>
            </a:graphic>
          </wp:anchor>
        </w:drawing>
        <w:drawing>
          <wp:anchor behindDoc="0" distT="0" distB="0" distL="0" distR="0" simplePos="0" locked="0" layoutInCell="1" allowOverlap="1" relativeHeight="4">
            <wp:simplePos x="0" y="0"/>
            <wp:positionH relativeFrom="column">
              <wp:align>center</wp:align>
            </wp:positionH>
            <wp:positionV relativeFrom="paragraph">
              <wp:posOffset>635</wp:posOffset>
            </wp:positionV>
            <wp:extent cx="5274310" cy="6123940"/>
            <wp:effectExtent l="0" t="0" r="0" b="0"/>
            <wp:wrapSquare wrapText="largest"/>
            <wp:docPr id="185" name="图像1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像122" descr=""/>
                    <pic:cNvPicPr>
                      <a:picLocks noChangeAspect="1" noChangeArrowheads="1"/>
                    </pic:cNvPicPr>
                  </pic:nvPicPr>
                  <pic:blipFill>
                    <a:blip r:embed="rId229"/>
                    <a:stretch>
                      <a:fillRect/>
                    </a:stretch>
                  </pic:blipFill>
                  <pic:spPr bwMode="auto">
                    <a:xfrm>
                      <a:off x="0" y="0"/>
                      <a:ext cx="5274310" cy="6123940"/>
                    </a:xfrm>
                    <a:prstGeom prst="rect">
                      <a:avLst/>
                    </a:prstGeom>
                  </pic:spPr>
                </pic:pic>
              </a:graphicData>
            </a:graphic>
          </wp:anchor>
        </w:drawing>
        <w:drawing>
          <wp:anchor behindDoc="0" distT="0" distB="0" distL="0" distR="0" simplePos="0" locked="0" layoutInCell="1" allowOverlap="1" relativeHeight="5">
            <wp:simplePos x="0" y="0"/>
            <wp:positionH relativeFrom="column">
              <wp:align>center</wp:align>
            </wp:positionH>
            <wp:positionV relativeFrom="paragraph">
              <wp:posOffset>635</wp:posOffset>
            </wp:positionV>
            <wp:extent cx="5274310" cy="3796665"/>
            <wp:effectExtent l="0" t="0" r="0" b="0"/>
            <wp:wrapSquare wrapText="largest"/>
            <wp:docPr id="186" name="图像1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像121" descr=""/>
                    <pic:cNvPicPr>
                      <a:picLocks noChangeAspect="1" noChangeArrowheads="1"/>
                    </pic:cNvPicPr>
                  </pic:nvPicPr>
                  <pic:blipFill>
                    <a:blip r:embed="rId230"/>
                    <a:stretch>
                      <a:fillRect/>
                    </a:stretch>
                  </pic:blipFill>
                  <pic:spPr bwMode="auto">
                    <a:xfrm>
                      <a:off x="0" y="0"/>
                      <a:ext cx="5274310" cy="3796665"/>
                    </a:xfrm>
                    <a:prstGeom prst="rect">
                      <a:avLst/>
                    </a:prstGeom>
                  </pic:spPr>
                </pic:pic>
              </a:graphicData>
            </a:graphic>
          </wp:anchor>
        </w:drawing>
      </w:r>
    </w:p>
    <w:sectPr>
      <w:type w:val="continuous"/>
      <w:pgSz w:w="11906" w:h="16838"/>
      <w:pgMar w:left="1800" w:right="1800" w:header="0" w:top="1440" w:footer="0" w:bottom="1440" w:gutter="0"/>
      <w:formProt w:val="false"/>
      <w:textDirection w:val="lrTb"/>
      <w:docGrid w:type="lines" w:linePitch="312"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Times New Roman">
    <w:charset w:val="01"/>
    <w:family w:val="roman"/>
    <w:pitch w:val="variable"/>
  </w:font>
  <w:font w:name="Calibri">
    <w:charset w:val="01"/>
    <w:family w:val="roman"/>
    <w:pitch w:val="variable"/>
  </w:font>
  <w:font w:name="宋体">
    <w:charset w:val="01"/>
    <w:family w:val="roman"/>
    <w:pitch w:val="variable"/>
  </w:font>
  <w:font w:name="Liberation Mono">
    <w:altName w:val="Courier New"/>
    <w:charset w:val="01"/>
    <w:family w:val="roman"/>
    <w:pitch w:val="variable"/>
  </w:font>
  <w:font w:name="OpenSymbol">
    <w:altName w:val="Arial Unicode MS"/>
    <w:charset w:val="01"/>
    <w:family w:val="roman"/>
    <w:pitch w:val="variable"/>
  </w:font>
  <w:font w:name="Liberation Sans">
    <w:altName w:val="Arial"/>
    <w:charset w:val="01"/>
    <w:family w:val="swiss"/>
    <w:pitch w:val="variable"/>
  </w:font>
  <w:font w:name="Liberation Sans">
    <w:altName w:val="Arial"/>
    <w:charset w:val="01"/>
    <w:family w:val="roman"/>
    <w:pitch w:val="variable"/>
  </w:font>
  <w:font w:name="Hiragino Sans GB W3">
    <w:charset w:val="01"/>
    <w:family w:val="roman"/>
    <w:pitch w:val="variable"/>
  </w:font>
  <w:font w:name="微软雅黑">
    <w:charset w:val="01"/>
    <w:family w:val="roman"/>
    <w:pitch w:val="variable"/>
  </w:font>
  <w:font w:name="Verdana">
    <w:charset w:val="01"/>
    <w:family w:val="roman"/>
    <w:pitch w:val="variable"/>
  </w:font>
  <w:font w:name="Arial">
    <w:charset w:val="01"/>
    <w:family w:val="roman"/>
    <w:pitch w:val="variable"/>
  </w:font>
  <w:font w:name="Consolas">
    <w:charset w:val="01"/>
    <w:family w:val="roman"/>
    <w:pitch w:val="variable"/>
  </w:font>
  <w:font w:name="Microsoft YaHei">
    <w:altName w:val="Arial"/>
    <w:charset w:val="01"/>
    <w:family w:val="roman"/>
    <w:pitch w:val="variable"/>
  </w:font>
  <w:font w:name="Lantinghei SC">
    <w:altName w:val="Open Sans"/>
    <w:charset w:val="01"/>
    <w:family w:val="roman"/>
    <w:pitch w:val="variable"/>
  </w:font>
  <w:font w:name="Arial">
    <w:altName w:val="Helvetica"/>
    <w:charset w:val="01"/>
    <w:family w:val="roman"/>
    <w:pitch w:val="variable"/>
  </w:font>
  <w:font w:name="楷体">
    <w:charset w:val="01"/>
    <w:family w:val="roman"/>
    <w:pitch w:val="variable"/>
  </w:font>
  <w:font w:name="Helvetica">
    <w:altName w:val="Arial"/>
    <w:charset w:val="01"/>
    <w:family w:val="roman"/>
    <w:pitch w:val="variable"/>
  </w:font>
  <w:font w:name="Symbol">
    <w:charset w:val="02"/>
    <w:family w:val="auto"/>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left"/>
      <w:pPr>
        <w:tabs>
          <w:tab w:val="num" w:pos="707"/>
        </w:tabs>
        <w:ind w:left="707" w:hanging="283"/>
      </w:pPr>
      <w:rPr>
        <w:rFonts w:ascii="Symbol" w:hAnsi="Symbol" w:cs="Symbol" w:hint="default"/>
        <w:rFonts w:cs="OpenSymbol"/>
      </w:rPr>
    </w:lvl>
    <w:lvl w:ilvl="1">
      <w:start w:val="1"/>
      <w:numFmt w:val="bullet"/>
      <w:lvlText w:val=""/>
      <w:lvlJc w:val="left"/>
      <w:pPr>
        <w:tabs>
          <w:tab w:val="num" w:pos="1414"/>
        </w:tabs>
        <w:ind w:left="1414" w:hanging="283"/>
      </w:pPr>
      <w:rPr>
        <w:rFonts w:ascii="Symbol" w:hAnsi="Symbol" w:cs="Symbol" w:hint="default"/>
        <w:rFonts w:cs="OpenSymbol"/>
      </w:rPr>
    </w:lvl>
    <w:lvl w:ilvl="2">
      <w:start w:val="1"/>
      <w:numFmt w:val="bullet"/>
      <w:lvlText w:val=""/>
      <w:lvlJc w:val="left"/>
      <w:pPr>
        <w:tabs>
          <w:tab w:val="num" w:pos="2121"/>
        </w:tabs>
        <w:ind w:left="2121" w:hanging="283"/>
      </w:pPr>
      <w:rPr>
        <w:rFonts w:ascii="Symbol" w:hAnsi="Symbol" w:cs="Symbol" w:hint="default"/>
        <w:rFonts w:cs="OpenSymbol"/>
      </w:rPr>
    </w:lvl>
    <w:lvl w:ilvl="3">
      <w:start w:val="1"/>
      <w:numFmt w:val="bullet"/>
      <w:lvlText w:val=""/>
      <w:lvlJc w:val="left"/>
      <w:pPr>
        <w:tabs>
          <w:tab w:val="num" w:pos="2828"/>
        </w:tabs>
        <w:ind w:left="2828" w:hanging="283"/>
      </w:pPr>
      <w:rPr>
        <w:rFonts w:ascii="Symbol" w:hAnsi="Symbol" w:cs="Symbol" w:hint="default"/>
        <w:rFonts w:cs="OpenSymbol"/>
      </w:rPr>
    </w:lvl>
    <w:lvl w:ilvl="4">
      <w:start w:val="1"/>
      <w:numFmt w:val="bullet"/>
      <w:lvlText w:val=""/>
      <w:lvlJc w:val="left"/>
      <w:pPr>
        <w:tabs>
          <w:tab w:val="num" w:pos="3535"/>
        </w:tabs>
        <w:ind w:left="3535" w:hanging="283"/>
      </w:pPr>
      <w:rPr>
        <w:rFonts w:ascii="Symbol" w:hAnsi="Symbol" w:cs="Symbol" w:hint="default"/>
        <w:rFonts w:cs="OpenSymbol"/>
      </w:rPr>
    </w:lvl>
    <w:lvl w:ilvl="5">
      <w:start w:val="1"/>
      <w:numFmt w:val="bullet"/>
      <w:lvlText w:val=""/>
      <w:lvlJc w:val="left"/>
      <w:pPr>
        <w:tabs>
          <w:tab w:val="num" w:pos="4242"/>
        </w:tabs>
        <w:ind w:left="4242" w:hanging="283"/>
      </w:pPr>
      <w:rPr>
        <w:rFonts w:ascii="Symbol" w:hAnsi="Symbol" w:cs="Symbol" w:hint="default"/>
        <w:rFonts w:cs="OpenSymbol"/>
      </w:rPr>
    </w:lvl>
    <w:lvl w:ilvl="6">
      <w:start w:val="1"/>
      <w:numFmt w:val="bullet"/>
      <w:lvlText w:val=""/>
      <w:lvlJc w:val="left"/>
      <w:pPr>
        <w:tabs>
          <w:tab w:val="num" w:pos="4949"/>
        </w:tabs>
        <w:ind w:left="4949" w:hanging="283"/>
      </w:pPr>
      <w:rPr>
        <w:rFonts w:ascii="Symbol" w:hAnsi="Symbol" w:cs="Symbol" w:hint="default"/>
        <w:rFonts w:cs="OpenSymbol"/>
      </w:rPr>
    </w:lvl>
    <w:lvl w:ilvl="7">
      <w:start w:val="1"/>
      <w:numFmt w:val="bullet"/>
      <w:lvlText w:val=""/>
      <w:lvlJc w:val="left"/>
      <w:pPr>
        <w:tabs>
          <w:tab w:val="num" w:pos="5656"/>
        </w:tabs>
        <w:ind w:left="5656" w:hanging="283"/>
      </w:pPr>
      <w:rPr>
        <w:rFonts w:ascii="Symbol" w:hAnsi="Symbol" w:cs="Symbol" w:hint="default"/>
        <w:rFonts w:cs="OpenSymbol"/>
      </w:rPr>
    </w:lvl>
    <w:lvl w:ilvl="8">
      <w:start w:val="1"/>
      <w:numFmt w:val="bullet"/>
      <w:lvlText w:val=""/>
      <w:lvlJc w:val="left"/>
      <w:pPr>
        <w:tabs>
          <w:tab w:val="num" w:pos="6363"/>
        </w:tabs>
        <w:ind w:left="6363" w:hanging="283"/>
      </w:pPr>
      <w:rPr>
        <w:rFonts w:ascii="Symbol" w:hAnsi="Symbol" w:cs="Symbol" w:hint="default"/>
        <w:rFonts w:cs="OpenSymbol"/>
      </w:rPr>
    </w:lvl>
  </w:abstractNum>
  <w:abstractNum w:abstractNumId="2">
    <w:lvl w:ilvl="0">
      <w:start w:val="1"/>
      <w:numFmt w:val="decimal"/>
      <w:lvlText w:val="%1."/>
      <w:lvlJc w:val="left"/>
      <w:pPr>
        <w:tabs>
          <w:tab w:val="num" w:pos="707"/>
        </w:tabs>
        <w:ind w:left="707" w:hanging="283"/>
      </w:pPr>
    </w:lvl>
    <w:lvl w:ilvl="1">
      <w:start w:val="1"/>
      <w:numFmt w:val="decimal"/>
      <w:lvlText w:val="%2."/>
      <w:lvlJc w:val="left"/>
      <w:pPr>
        <w:tabs>
          <w:tab w:val="num" w:pos="1414"/>
        </w:tabs>
        <w:ind w:left="1414" w:hanging="283"/>
      </w:pPr>
    </w:lvl>
    <w:lvl w:ilvl="2">
      <w:start w:val="1"/>
      <w:numFmt w:val="decimal"/>
      <w:lvlText w:val="%3."/>
      <w:lvlJc w:val="left"/>
      <w:pPr>
        <w:tabs>
          <w:tab w:val="num" w:pos="2121"/>
        </w:tabs>
        <w:ind w:left="2121" w:hanging="283"/>
      </w:pPr>
    </w:lvl>
    <w:lvl w:ilvl="3">
      <w:start w:val="1"/>
      <w:numFmt w:val="decimal"/>
      <w:lvlText w:val="%4."/>
      <w:lvlJc w:val="left"/>
      <w:pPr>
        <w:tabs>
          <w:tab w:val="num" w:pos="2828"/>
        </w:tabs>
        <w:ind w:left="2828" w:hanging="283"/>
      </w:pPr>
    </w:lvl>
    <w:lvl w:ilvl="4">
      <w:start w:val="1"/>
      <w:numFmt w:val="decimal"/>
      <w:lvlText w:val="%5."/>
      <w:lvlJc w:val="left"/>
      <w:pPr>
        <w:tabs>
          <w:tab w:val="num" w:pos="3535"/>
        </w:tabs>
        <w:ind w:left="3535" w:hanging="283"/>
      </w:pPr>
    </w:lvl>
    <w:lvl w:ilvl="5">
      <w:start w:val="1"/>
      <w:numFmt w:val="decimal"/>
      <w:lvlText w:val="%6."/>
      <w:lvlJc w:val="left"/>
      <w:pPr>
        <w:tabs>
          <w:tab w:val="num" w:pos="4242"/>
        </w:tabs>
        <w:ind w:left="4242" w:hanging="283"/>
      </w:pPr>
    </w:lvl>
    <w:lvl w:ilvl="6">
      <w:start w:val="1"/>
      <w:numFmt w:val="decimal"/>
      <w:lvlText w:val="%7."/>
      <w:lvlJc w:val="left"/>
      <w:pPr>
        <w:tabs>
          <w:tab w:val="num" w:pos="4949"/>
        </w:tabs>
        <w:ind w:left="4949" w:hanging="283"/>
      </w:pPr>
    </w:lvl>
    <w:lvl w:ilvl="7">
      <w:start w:val="1"/>
      <w:numFmt w:val="decimal"/>
      <w:lvlText w:val="%8."/>
      <w:lvlJc w:val="left"/>
      <w:pPr>
        <w:tabs>
          <w:tab w:val="num" w:pos="5656"/>
        </w:tabs>
        <w:ind w:left="5656" w:hanging="283"/>
      </w:pPr>
    </w:lvl>
    <w:lvl w:ilvl="8">
      <w:start w:val="1"/>
      <w:numFmt w:val="decimal"/>
      <w:lvlText w:val="%9."/>
      <w:lvlJc w:val="left"/>
      <w:pPr>
        <w:tabs>
          <w:tab w:val="num" w:pos="6363"/>
        </w:tabs>
        <w:ind w:left="6363" w:hanging="283"/>
      </w:pPr>
    </w:lvl>
  </w:abstractNum>
  <w:abstractNum w:abstractNumId="3">
    <w:lvl w:ilvl="0">
      <w:start w:val="1"/>
      <w:numFmt w:val="decimal"/>
      <w:lvlText w:val="%1."/>
      <w:lvlJc w:val="left"/>
      <w:pPr>
        <w:tabs>
          <w:tab w:val="num" w:pos="707"/>
        </w:tabs>
        <w:ind w:left="707" w:hanging="283"/>
      </w:pPr>
    </w:lvl>
    <w:lvl w:ilvl="1">
      <w:start w:val="1"/>
      <w:numFmt w:val="decimal"/>
      <w:lvlText w:val="%2."/>
      <w:lvlJc w:val="left"/>
      <w:pPr>
        <w:tabs>
          <w:tab w:val="num" w:pos="1414"/>
        </w:tabs>
        <w:ind w:left="1414" w:hanging="283"/>
      </w:pPr>
    </w:lvl>
    <w:lvl w:ilvl="2">
      <w:start w:val="1"/>
      <w:numFmt w:val="decimal"/>
      <w:lvlText w:val="%3."/>
      <w:lvlJc w:val="left"/>
      <w:pPr>
        <w:tabs>
          <w:tab w:val="num" w:pos="2121"/>
        </w:tabs>
        <w:ind w:left="2121" w:hanging="283"/>
      </w:pPr>
    </w:lvl>
    <w:lvl w:ilvl="3">
      <w:start w:val="1"/>
      <w:numFmt w:val="decimal"/>
      <w:lvlText w:val="%4."/>
      <w:lvlJc w:val="left"/>
      <w:pPr>
        <w:tabs>
          <w:tab w:val="num" w:pos="2828"/>
        </w:tabs>
        <w:ind w:left="2828" w:hanging="283"/>
      </w:pPr>
    </w:lvl>
    <w:lvl w:ilvl="4">
      <w:start w:val="1"/>
      <w:numFmt w:val="decimal"/>
      <w:lvlText w:val="%5."/>
      <w:lvlJc w:val="left"/>
      <w:pPr>
        <w:tabs>
          <w:tab w:val="num" w:pos="3535"/>
        </w:tabs>
        <w:ind w:left="3535" w:hanging="283"/>
      </w:pPr>
    </w:lvl>
    <w:lvl w:ilvl="5">
      <w:start w:val="1"/>
      <w:numFmt w:val="decimal"/>
      <w:lvlText w:val="%6."/>
      <w:lvlJc w:val="left"/>
      <w:pPr>
        <w:tabs>
          <w:tab w:val="num" w:pos="4242"/>
        </w:tabs>
        <w:ind w:left="4242" w:hanging="283"/>
      </w:pPr>
    </w:lvl>
    <w:lvl w:ilvl="6">
      <w:start w:val="1"/>
      <w:numFmt w:val="decimal"/>
      <w:lvlText w:val="%7."/>
      <w:lvlJc w:val="left"/>
      <w:pPr>
        <w:tabs>
          <w:tab w:val="num" w:pos="4949"/>
        </w:tabs>
        <w:ind w:left="4949" w:hanging="283"/>
      </w:pPr>
    </w:lvl>
    <w:lvl w:ilvl="7">
      <w:start w:val="1"/>
      <w:numFmt w:val="decimal"/>
      <w:lvlText w:val="%8."/>
      <w:lvlJc w:val="left"/>
      <w:pPr>
        <w:tabs>
          <w:tab w:val="num" w:pos="5656"/>
        </w:tabs>
        <w:ind w:left="5656" w:hanging="283"/>
      </w:pPr>
    </w:lvl>
    <w:lvl w:ilvl="8">
      <w:start w:val="1"/>
      <w:numFmt w:val="decimal"/>
      <w:lvlText w:val="%9."/>
      <w:lvlJc w:val="left"/>
      <w:pPr>
        <w:tabs>
          <w:tab w:val="num" w:pos="6363"/>
        </w:tabs>
        <w:ind w:left="6363" w:hanging="283"/>
      </w:pPr>
    </w:lvl>
  </w:abstractNum>
  <w:abstractNum w:abstractNumId="4">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num w:numId="1">
    <w:abstractNumId w:val="1"/>
  </w:num>
  <w:num w:numId="2">
    <w:abstractNumId w:val="2"/>
  </w:num>
  <w:num w:numId="3">
    <w:abstractNumId w:val="3"/>
  </w:num>
  <w:num w:numId="4">
    <w:abstractNumId w:val="4"/>
  </w:num>
</w:numbering>
</file>

<file path=word/settings.xml><?xml version="1.0" encoding="utf-8"?>
<w:settings xmlns:w="http://schemas.openxmlformats.org/wordprocessingml/2006/main">
  <w:zoom w:percent="178"/>
  <w:embedSystemFonts/>
  <w:defaultTabStop w:val="420"/>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themeFontLang w:val="en-US" w:eastAsia="zh-CN" w:bidi="zh-CN"/>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Times New Roman" w:hAnsi="Times New Roman" w:eastAsia="宋体" w:cs="Times New Roman"/>
        <w:lang w:val="en-US" w:eastAsia="zh-CN" w:bidi="hi-IN"/>
      </w:rPr>
    </w:rPrDefault>
    <w:pPrDefault>
      <w:pPr/>
    </w:pPrDefault>
  </w:docDefaults>
  <w:latentStyles w:defLockedState="0" w:defUIPriority="99" w:defSemiHidden="1" w:defUnhideWhenUsed="1" w:defQFormat="0" w:count="260">
    <w:lsdException w:name="Normal" w:uiPriority="0" w:semiHidden="0" w:unhideWhenUsed="0" w:qFormat="1"/>
    <w:lsdException w:name="heading 1" w:uiPriority="0" w:semiHidden="0" w:unhideWhenUsed="0" w:qFormat="1"/>
    <w:lsdException w:name="heading 2" w:uiPriority="0" w:semiHidden="0" w:unhideWhenUsed="0" w:qFormat="1"/>
    <w:lsdException w:name="heading 3" w:uiPriority="0" w:semiHidden="0" w:unhideWhenUsed="0" w:qFormat="1"/>
    <w:lsdException w:name="heading 4" w:uiPriority="0" w:semiHidden="0" w:unhideWhenUsed="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uiPriority="0" w:semiHidden="0" w:unhideWhenUsed="0"/>
    <w:lsdException w:name="index 2" w:uiPriority="0" w:semiHidden="0" w:unhideWhenUsed="0"/>
    <w:lsdException w:name="index 3" w:uiPriority="0" w:semiHidden="0" w:unhideWhenUsed="0"/>
    <w:lsdException w:name="index 4" w:uiPriority="0" w:semiHidden="0" w:unhideWhenUsed="0"/>
    <w:lsdException w:name="index 5" w:uiPriority="0" w:semiHidden="0" w:unhideWhenUsed="0"/>
    <w:lsdException w:name="index 6" w:uiPriority="0" w:semiHidden="0" w:unhideWhenUsed="0"/>
    <w:lsdException w:name="index 7" w:uiPriority="0" w:semiHidden="0" w:unhideWhenUsed="0"/>
    <w:lsdException w:name="index 8" w:uiPriority="0" w:semiHidden="0" w:unhideWhenUsed="0"/>
    <w:lsdException w:name="index 9" w:uiPriority="0" w:semiHidden="0" w:unhideWhenUsed="0"/>
    <w:lsdException w:name="toc 1" w:uiPriority="0" w:semiHidden="0" w:unhideWhenUsed="0"/>
    <w:lsdException w:name="toc 2" w:uiPriority="0" w:semiHidden="0" w:unhideWhenUsed="0"/>
    <w:lsdException w:name="toc 3" w:uiPriority="0" w:semiHidden="0" w:unhideWhenUsed="0"/>
    <w:lsdException w:name="toc 4" w:uiPriority="0" w:semiHidden="0" w:unhideWhenUsed="0"/>
    <w:lsdException w:name="toc 5" w:uiPriority="0" w:semiHidden="0" w:unhideWhenUsed="0"/>
    <w:lsdException w:name="toc 6" w:uiPriority="0" w:semiHidden="0" w:unhideWhenUsed="0"/>
    <w:lsdException w:name="toc 7" w:uiPriority="0" w:semiHidden="0" w:unhideWhenUsed="0"/>
    <w:lsdException w:name="toc 8" w:uiPriority="0" w:semiHidden="0" w:unhideWhenUsed="0"/>
    <w:lsdException w:name="toc 9" w:uiPriority="0" w:semiHidden="0" w:unhideWhenUsed="0"/>
    <w:lsdException w:name="Normal Indent" w:uiPriority="0" w:semiHidden="0" w:unhideWhenUsed="0"/>
    <w:lsdException w:name="footnote text" w:uiPriority="0" w:semiHidden="0" w:unhideWhenUsed="0"/>
    <w:lsdException w:name="annotation text" w:uiPriority="0" w:semiHidden="0" w:unhideWhenUsed="0"/>
    <w:lsdException w:name="header" w:uiPriority="0" w:semiHidden="0" w:unhideWhenUsed="0"/>
    <w:lsdException w:name="footer" w:uiPriority="0" w:semiHidden="0" w:unhideWhenUsed="0"/>
    <w:lsdException w:name="index heading" w:uiPriority="0" w:semiHidden="0" w:unhideWhenUsed="0"/>
    <w:lsdException w:name="caption" w:uiPriority="0" w:semiHidden="0" w:unhideWhenUsed="0" w:qFormat="1"/>
    <w:lsdException w:name="table of figures" w:uiPriority="0" w:semiHidden="0" w:unhideWhenUsed="0"/>
    <w:lsdException w:name="envelope address" w:uiPriority="0" w:semiHidden="0" w:unhideWhenUsed="0"/>
    <w:lsdException w:name="envelope return" w:uiPriority="0" w:semiHidden="0" w:unhideWhenUsed="0"/>
    <w:lsdException w:name="footnote reference" w:uiPriority="0" w:semiHidden="0" w:unhideWhenUsed="0"/>
    <w:lsdException w:name="annotation reference" w:uiPriority="0" w:semiHidden="0" w:unhideWhenUsed="0"/>
    <w:lsdException w:name="line number" w:uiPriority="0" w:semiHidden="0" w:unhideWhenUsed="0"/>
    <w:lsdException w:name="page number" w:uiPriority="0" w:semiHidden="0" w:unhideWhenUsed="0"/>
    <w:lsdException w:name="endnote reference" w:uiPriority="0" w:semiHidden="0" w:unhideWhenUsed="0"/>
    <w:lsdException w:name="endnote text" w:uiPriority="0" w:semiHidden="0" w:unhideWhenUsed="0"/>
    <w:lsdException w:name="table of authorities" w:uiPriority="0" w:semiHidden="0" w:unhideWhenUsed="0"/>
    <w:lsdException w:name="macro" w:uiPriority="0" w:semiHidden="0" w:unhideWhenUsed="0"/>
    <w:lsdException w:name="toa heading" w:uiPriority="0" w:semiHidden="0" w:unhideWhenUsed="0"/>
    <w:lsdException w:name="List" w:uiPriority="0" w:semiHidden="0" w:unhideWhenUsed="0" w:qFormat="1"/>
    <w:lsdException w:name="List Bullet" w:uiPriority="0" w:semiHidden="0" w:unhideWhenUsed="0"/>
    <w:lsdException w:name="List Number" w:uiPriority="0" w:semiHidden="0" w:unhideWhenUsed="0"/>
    <w:lsdException w:name="List 2" w:uiPriority="0" w:semiHidden="0" w:unhideWhenUsed="0"/>
    <w:lsdException w:name="List 3" w:uiPriority="0" w:semiHidden="0" w:unhideWhenUsed="0"/>
    <w:lsdException w:name="List 4" w:uiPriority="0" w:semiHidden="0" w:unhideWhenUsed="0"/>
    <w:lsdException w:name="List 5" w:uiPriority="0" w:semiHidden="0" w:unhideWhenUsed="0"/>
    <w:lsdException w:name="List Bullet 2" w:uiPriority="0" w:semiHidden="0" w:unhideWhenUsed="0"/>
    <w:lsdException w:name="List Bullet 3" w:uiPriority="0" w:semiHidden="0" w:unhideWhenUsed="0"/>
    <w:lsdException w:name="List Bullet 4" w:uiPriority="0" w:semiHidden="0" w:unhideWhenUsed="0"/>
    <w:lsdException w:name="List Bullet 5" w:uiPriority="0" w:semiHidden="0" w:unhideWhenUsed="0"/>
    <w:lsdException w:name="List Number 2" w:uiPriority="0" w:semiHidden="0" w:unhideWhenUsed="0"/>
    <w:lsdException w:name="List Number 3" w:uiPriority="0" w:semiHidden="0" w:unhideWhenUsed="0"/>
    <w:lsdException w:name="List Number 4" w:uiPriority="0" w:semiHidden="0" w:unhideWhenUsed="0"/>
    <w:lsdException w:name="List Number 5" w:uiPriority="0" w:semiHidden="0" w:unhideWhenUsed="0"/>
    <w:lsdException w:name="Title" w:uiPriority="0" w:semiHidden="0" w:unhideWhenUsed="0" w:qFormat="1"/>
    <w:lsdException w:name="Closing" w:uiPriority="0" w:semiHidden="0" w:unhideWhenUsed="0"/>
    <w:lsdException w:name="Signature" w:uiPriority="0" w:semiHidden="0" w:unhideWhenUsed="0"/>
    <w:lsdException w:name="Default Paragraph Font" w:uiPriority="0" w:unhideWhenUsed="0" w:qFormat="1"/>
    <w:lsdException w:name="Body Text" w:uiPriority="0" w:semiHidden="0" w:unhideWhenUsed="0" w:qFormat="1"/>
    <w:lsdException w:name="Body Text Indent" w:uiPriority="0" w:semiHidden="0" w:unhideWhenUsed="0"/>
    <w:lsdException w:name="List Continue" w:uiPriority="0" w:semiHidden="0" w:unhideWhenUsed="0"/>
    <w:lsdException w:name="List Continue 2" w:uiPriority="0" w:semiHidden="0" w:unhideWhenUsed="0"/>
    <w:lsdException w:name="List Continue 3" w:uiPriority="0" w:semiHidden="0" w:unhideWhenUsed="0"/>
    <w:lsdException w:name="List Continue 4" w:uiPriority="0" w:semiHidden="0" w:unhideWhenUsed="0"/>
    <w:lsdException w:name="List Continue 5" w:uiPriority="0" w:semiHidden="0" w:unhideWhenUsed="0"/>
    <w:lsdException w:name="Message Header" w:uiPriority="0" w:semiHidden="0" w:unhideWhenUsed="0"/>
    <w:lsdException w:name="Subtitle" w:uiPriority="0" w:semiHidden="0" w:unhideWhenUsed="0" w:qFormat="1"/>
    <w:lsdException w:name="Salutation" w:uiPriority="0" w:semiHidden="0" w:unhideWhenUsed="0"/>
    <w:lsdException w:name="Date" w:uiPriority="0" w:semiHidden="0" w:unhideWhenUsed="0"/>
    <w:lsdException w:name="Body Text First Indent" w:uiPriority="0" w:semiHidden="0" w:unhideWhenUsed="0"/>
    <w:lsdException w:name="Body Text First Indent 2" w:uiPriority="0" w:semiHidden="0" w:unhideWhenUsed="0"/>
    <w:lsdException w:name="Note Heading" w:uiPriority="0" w:semiHidden="0" w:unhideWhenUsed="0"/>
    <w:lsdException w:name="Body Text 2" w:uiPriority="0" w:semiHidden="0" w:unhideWhenUsed="0"/>
    <w:lsdException w:name="Body Text 3" w:uiPriority="0" w:semiHidden="0" w:unhideWhenUsed="0"/>
    <w:lsdException w:name="Body Text Indent 2" w:uiPriority="0" w:semiHidden="0" w:unhideWhenUsed="0"/>
    <w:lsdException w:name="Body Text Indent 3" w:uiPriority="0" w:semiHidden="0" w:unhideWhenUsed="0"/>
    <w:lsdException w:name="Block Text" w:uiPriority="0" w:semiHidden="0" w:unhideWhenUsed="0"/>
    <w:lsdException w:name="Hyperlink" w:uiPriority="0" w:semiHidden="0" w:unhideWhenUsed="0" w:qFormat="1"/>
    <w:lsdException w:name="FollowedHyperlink" w:uiPriority="0" w:semiHidden="0" w:unhideWhenUsed="0" w:qFormat="1"/>
    <w:lsdException w:name="Strong" w:uiPriority="0" w:semiHidden="0" w:unhideWhenUsed="0" w:qFormat="1"/>
    <w:lsdException w:name="Emphasis" w:uiPriority="0" w:semiHidden="0" w:unhideWhenUsed="0" w:qFormat="1"/>
    <w:lsdException w:name="Document Map" w:uiPriority="0" w:semiHidden="0" w:unhideWhenUsed="0"/>
    <w:lsdException w:name="Plain Text" w:uiPriority="0" w:semiHidden="0" w:unhideWhenUsed="0"/>
    <w:lsdException w:name="E-mail Signature" w:uiPriority="0" w:semiHidden="0" w:unhideWhenUsed="0"/>
    <w:lsdException w:name="Normal (Web)" w:uiPriority="0" w:semiHidden="0" w:unhideWhenUsed="0" w:qFormat="1"/>
    <w:lsdException w:name="HTML Acronym" w:uiPriority="0" w:semiHidden="0" w:unhideWhenUsed="0"/>
    <w:lsdException w:name="HTML Address" w:uiPriority="0" w:semiHidden="0" w:unhideWhenUsed="0"/>
    <w:lsdException w:name="HTML Cite" w:uiPriority="0" w:semiHidden="0" w:unhideWhenUsed="0"/>
    <w:lsdException w:name="HTML Code" w:uiPriority="0" w:semiHidden="0" w:unhideWhenUsed="0"/>
    <w:lsdException w:name="HTML Definition" w:uiPriority="0" w:semiHidden="0" w:unhideWhenUsed="0"/>
    <w:lsdException w:name="HTML Keyboard" w:uiPriority="0" w:semiHidden="0" w:unhideWhenUsed="0"/>
    <w:lsdException w:name="HTML Preformatted" w:uiPriority="0" w:semiHidden="0" w:unhideWhenUsed="0" w:qFormat="1"/>
    <w:lsdException w:name="HTML Sample" w:uiPriority="0" w:semiHidden="0" w:unhideWhenUsed="0"/>
    <w:lsdException w:name="HTML Typewriter" w:uiPriority="0" w:semiHidden="0" w:unhideWhenUsed="0"/>
    <w:lsdException w:name="HTML Variable" w:uiPriority="0" w:semiHidden="0" w:unhideWhenUsed="0"/>
    <w:lsdException w:name="Normal Table" w:uiPriority="0" w:unhideWhenUsed="0" w:qFormat="1"/>
    <w:lsdException w:name="annotation subject" w:uiPriority="0" w:semiHidden="0" w:unhideWhenUsed="0"/>
    <w:lsdException w:name="Table Simple 1" w:uiPriority="0" w:semiHidden="0" w:unhideWhenUsed="0"/>
    <w:lsdException w:name="Table Simple 2" w:uiPriority="0" w:semiHidden="0" w:unhideWhenUsed="0"/>
    <w:lsdException w:name="Table Simple 3" w:uiPriority="0" w:semiHidden="0" w:unhideWhenUsed="0"/>
    <w:lsdException w:name="Table Classic 1" w:uiPriority="0" w:semiHidden="0" w:unhideWhenUsed="0"/>
    <w:lsdException w:name="Table Classic 2" w:uiPriority="0" w:semiHidden="0" w:unhideWhenUsed="0"/>
    <w:lsdException w:name="Table Classic 3" w:uiPriority="0" w:semiHidden="0" w:unhideWhenUsed="0"/>
    <w:lsdException w:name="Table Classic 4" w:uiPriority="0" w:semiHidden="0" w:unhideWhenUsed="0"/>
    <w:lsdException w:name="Table Colorful 1" w:uiPriority="0" w:semiHidden="0" w:unhideWhenUsed="0"/>
    <w:lsdException w:name="Table Colorful 2" w:uiPriority="0" w:semiHidden="0" w:unhideWhenUsed="0"/>
    <w:lsdException w:name="Table Colorful 3" w:uiPriority="0" w:semiHidden="0" w:unhideWhenUsed="0"/>
    <w:lsdException w:name="Table Columns 1" w:uiPriority="0" w:semiHidden="0" w:unhideWhenUsed="0"/>
    <w:lsdException w:name="Table Columns 2" w:uiPriority="0" w:semiHidden="0" w:unhideWhenUsed="0"/>
    <w:lsdException w:name="Table Columns 3" w:uiPriority="0" w:semiHidden="0" w:unhideWhenUsed="0"/>
    <w:lsdException w:name="Table Columns 4" w:uiPriority="0" w:semiHidden="0" w:unhideWhenUsed="0"/>
    <w:lsdException w:name="Table Columns 5" w:uiPriority="0" w:semiHidden="0" w:unhideWhenUsed="0"/>
    <w:lsdException w:name="Table Grid 1" w:uiPriority="0" w:semiHidden="0" w:unhideWhenUsed="0"/>
    <w:lsdException w:name="Table Grid 2" w:uiPriority="0" w:semiHidden="0" w:unhideWhenUsed="0"/>
    <w:lsdException w:name="Table Grid 3" w:uiPriority="0" w:semiHidden="0" w:unhideWhenUsed="0"/>
    <w:lsdException w:name="Table Grid 4" w:uiPriority="0" w:semiHidden="0" w:unhideWhenUsed="0"/>
    <w:lsdException w:name="Table Grid 5" w:uiPriority="0" w:semiHidden="0" w:unhideWhenUsed="0"/>
    <w:lsdException w:name="Table Grid 6" w:uiPriority="0" w:semiHidden="0" w:unhideWhenUsed="0"/>
    <w:lsdException w:name="Table Grid 7" w:uiPriority="0" w:semiHidden="0" w:unhideWhenUsed="0"/>
    <w:lsdException w:name="Table Grid 8" w:uiPriority="0" w:semiHidden="0" w:unhideWhenUsed="0"/>
    <w:lsdException w:name="Table List 1" w:uiPriority="0" w:semiHidden="0" w:unhideWhenUsed="0"/>
    <w:lsdException w:name="Table List 2" w:uiPriority="0" w:semiHidden="0" w:unhideWhenUsed="0"/>
    <w:lsdException w:name="Table List 3" w:uiPriority="0" w:semiHidden="0" w:unhideWhenUsed="0"/>
    <w:lsdException w:name="Table List 4" w:uiPriority="0" w:semiHidden="0" w:unhideWhenUsed="0"/>
    <w:lsdException w:name="Table List 5" w:uiPriority="0" w:semiHidden="0" w:unhideWhenUsed="0"/>
    <w:lsdException w:name="Table List 6" w:uiPriority="0" w:semiHidden="0" w:unhideWhenUsed="0"/>
    <w:lsdException w:name="Table List 7" w:uiPriority="0" w:semiHidden="0" w:unhideWhenUsed="0"/>
    <w:lsdException w:name="Table List 8" w:uiPriority="0" w:semiHidden="0" w:unhideWhenUsed="0"/>
    <w:lsdException w:name="Table 3D effects 1" w:uiPriority="0" w:semiHidden="0" w:unhideWhenUsed="0"/>
    <w:lsdException w:name="Table 3D effects 2" w:uiPriority="0" w:semiHidden="0" w:unhideWhenUsed="0"/>
    <w:lsdException w:name="Table 3D effects 3" w:uiPriority="0" w:semiHidden="0" w:unhideWhenUsed="0"/>
    <w:lsdException w:name="Table Contemporary" w:uiPriority="0" w:semiHidden="0" w:unhideWhenUsed="0"/>
    <w:lsdException w:name="Table Elegant" w:uiPriority="0" w:semiHidden="0" w:unhideWhenUsed="0"/>
    <w:lsdException w:name="Table Professional" w:uiPriority="0" w:semiHidden="0" w:unhideWhenUsed="0"/>
    <w:lsdException w:name="Table Subtle 1" w:uiPriority="0" w:semiHidden="0" w:unhideWhenUsed="0"/>
    <w:lsdException w:name="Table Subtle 2" w:uiPriority="0" w:semiHidden="0" w:unhideWhenUsed="0"/>
    <w:lsdException w:name="Table Web 1" w:uiPriority="0" w:semiHidden="0" w:unhideWhenUsed="0"/>
    <w:lsdException w:name="Table Web 2" w:uiPriority="0" w:semiHidden="0" w:unhideWhenUsed="0"/>
    <w:lsdException w:name="Table Web 3" w:uiPriority="0" w:semiHidden="0" w:unhideWhenUsed="0"/>
    <w:lsdException w:name="Balloon Text" w:uiPriority="0" w:semiHidden="0" w:unhideWhenUsed="0"/>
    <w:lsdException w:name="Table Grid" w:uiPriority="0" w:semiHidden="0" w:unhideWhenUsed="0"/>
    <w:lsdException w:name="Table Theme" w:uiPriority="0" w:semiHidden="0" w:unhideWhenUsed="0"/>
    <w:lsdException w:name="Light Shading" w:uiPriority="60" w:semiHidden="0" w:unhideWhenUsed="0"/>
    <w:lsdException w:name="Light List" w:uiPriority="61" w:semiHidden="0" w:unhideWhenUsed="0"/>
    <w:lsdException w:name="Light Grid" w:uiPriority="62" w:semiHidden="0" w:unhideWhenUsed="0"/>
    <w:lsdException w:name="Medium Shading 1" w:uiPriority="63" w:semiHidden="0" w:unhideWhenUsed="0"/>
    <w:lsdException w:name="Medium Shading 2" w:uiPriority="64" w:semiHidden="0" w:unhideWhenUsed="0"/>
    <w:lsdException w:name="Medium List 1" w:uiPriority="65" w:semiHidden="0" w:unhideWhenUsed="0"/>
    <w:lsdException w:name="Medium List 2" w:uiPriority="66" w:semiHidden="0" w:unhideWhenUsed="0"/>
    <w:lsdException w:name="Medium Grid 1" w:uiPriority="67" w:semiHidden="0" w:unhideWhenUsed="0"/>
    <w:lsdException w:name="Medium Grid 2" w:uiPriority="68" w:semiHidden="0" w:unhideWhenUsed="0"/>
    <w:lsdException w:name="Medium Grid 3" w:uiPriority="69" w:semiHidden="0" w:unhideWhenUsed="0"/>
    <w:lsdException w:name="Dark List" w:uiPriority="70" w:semiHidden="0" w:unhideWhenUsed="0"/>
    <w:lsdException w:name="Colorful Shading" w:uiPriority="71" w:semiHidden="0" w:unhideWhenUsed="0"/>
    <w:lsdException w:name="Colorful List" w:uiPriority="72" w:semiHidden="0" w:unhideWhenUsed="0"/>
    <w:lsdException w:name="Colorful Grid" w:uiPriority="73" w:semiHidden="0" w:unhideWhenUsed="0"/>
    <w:lsdException w:name="Light Shading Accent 1" w:uiPriority="60" w:semiHidden="0" w:unhideWhenUsed="0"/>
    <w:lsdException w:name="Light List Accent 1" w:uiPriority="61" w:semiHidden="0" w:unhideWhenUsed="0"/>
    <w:lsdException w:name="Light Grid Accent 1" w:uiPriority="62" w:semiHidden="0" w:unhideWhenUsed="0"/>
    <w:lsdException w:name="Medium Shading 1 Accent 1" w:uiPriority="63" w:semiHidden="0" w:unhideWhenUsed="0"/>
    <w:lsdException w:name="Medium Shading 2 Accent 1" w:uiPriority="64" w:semiHidden="0" w:unhideWhenUsed="0"/>
    <w:lsdException w:name="Medium List 1 Accent 1" w:uiPriority="65" w:semiHidden="0" w:unhideWhenUsed="0"/>
    <w:lsdException w:name="Medium List 2 Accent 1" w:uiPriority="66" w:semiHidden="0" w:unhideWhenUsed="0"/>
    <w:lsdException w:name="Medium Grid 1 Accent 1" w:uiPriority="67" w:semiHidden="0" w:unhideWhenUsed="0"/>
    <w:lsdException w:name="Medium Grid 2 Accent 1" w:uiPriority="68" w:semiHidden="0" w:unhideWhenUsed="0"/>
    <w:lsdException w:name="Medium Grid 3 Accent 1" w:uiPriority="69" w:semiHidden="0" w:unhideWhenUsed="0"/>
    <w:lsdException w:name="Dark List Accent 1" w:uiPriority="70" w:semiHidden="0" w:unhideWhenUsed="0"/>
    <w:lsdException w:name="Colorful Shading Accent 1" w:uiPriority="71" w:semiHidden="0" w:unhideWhenUsed="0"/>
    <w:lsdException w:name="Colorful List Accent 1" w:uiPriority="72" w:semiHidden="0" w:unhideWhenUsed="0"/>
    <w:lsdException w:name="Colorful Grid Accent 1" w:uiPriority="73" w:semiHidden="0" w:unhideWhenUsed="0"/>
    <w:lsdException w:name="Light Shading Accent 2" w:uiPriority="60" w:semiHidden="0" w:unhideWhenUsed="0"/>
    <w:lsdException w:name="Light List Accent 2" w:uiPriority="61" w:semiHidden="0" w:unhideWhenUsed="0"/>
    <w:lsdException w:name="Light Grid Accent 2" w:uiPriority="62" w:semiHidden="0" w:unhideWhenUsed="0"/>
    <w:lsdException w:name="Medium Shading 1 Accent 2" w:uiPriority="63" w:semiHidden="0" w:unhideWhenUsed="0"/>
    <w:lsdException w:name="Medium Shading 2 Accent 2" w:uiPriority="64" w:semiHidden="0" w:unhideWhenUsed="0"/>
    <w:lsdException w:name="Medium List 1 Accent 2" w:uiPriority="65" w:semiHidden="0" w:unhideWhenUsed="0"/>
    <w:lsdException w:name="Medium List 2 Accent 2" w:uiPriority="66" w:semiHidden="0" w:unhideWhenUsed="0"/>
    <w:lsdException w:name="Medium Grid 1 Accent 2" w:uiPriority="67" w:semiHidden="0" w:unhideWhenUsed="0"/>
    <w:lsdException w:name="Medium Grid 2 Accent 2" w:uiPriority="68" w:semiHidden="0" w:unhideWhenUsed="0"/>
    <w:lsdException w:name="Medium Grid 3 Accent 2" w:uiPriority="69" w:semiHidden="0" w:unhideWhenUsed="0"/>
    <w:lsdException w:name="Dark List Accent 2" w:uiPriority="70" w:semiHidden="0" w:unhideWhenUsed="0"/>
    <w:lsdException w:name="Colorful Shading Accent 2" w:uiPriority="71" w:semiHidden="0" w:unhideWhenUsed="0"/>
    <w:lsdException w:name="Colorful List Accent 2" w:uiPriority="72" w:semiHidden="0" w:unhideWhenUsed="0"/>
    <w:lsdException w:name="Colorful Grid Accent 2" w:uiPriority="73" w:semiHidden="0" w:unhideWhenUsed="0"/>
    <w:lsdException w:name="Light Shading Accent 3" w:uiPriority="60" w:semiHidden="0" w:unhideWhenUsed="0"/>
    <w:lsdException w:name="Light List Accent 3" w:uiPriority="61" w:semiHidden="0" w:unhideWhenUsed="0"/>
    <w:lsdException w:name="Light Grid Accent 3" w:uiPriority="62" w:semiHidden="0" w:unhideWhenUsed="0"/>
    <w:lsdException w:name="Medium Shading 1 Accent 3" w:uiPriority="63" w:semiHidden="0" w:unhideWhenUsed="0"/>
    <w:lsdException w:name="Medium Shading 2 Accent 3" w:uiPriority="64" w:semiHidden="0" w:unhideWhenUsed="0"/>
    <w:lsdException w:name="Medium List 1 Accent 3" w:uiPriority="65" w:semiHidden="0" w:unhideWhenUsed="0"/>
    <w:lsdException w:name="Medium List 2 Accent 3" w:uiPriority="66" w:semiHidden="0" w:unhideWhenUsed="0"/>
    <w:lsdException w:name="Medium Grid 1 Accent 3" w:uiPriority="67" w:semiHidden="0" w:unhideWhenUsed="0"/>
    <w:lsdException w:name="Medium Grid 2 Accent 3" w:uiPriority="68" w:semiHidden="0" w:unhideWhenUsed="0"/>
    <w:lsdException w:name="Medium Grid 3 Accent 3" w:uiPriority="69" w:semiHidden="0" w:unhideWhenUsed="0"/>
    <w:lsdException w:name="Dark List Accent 3" w:uiPriority="70" w:semiHidden="0" w:unhideWhenUsed="0"/>
    <w:lsdException w:name="Colorful Shading Accent 3" w:uiPriority="71" w:semiHidden="0" w:unhideWhenUsed="0"/>
    <w:lsdException w:name="Colorful List Accent 3" w:uiPriority="72" w:semiHidden="0" w:unhideWhenUsed="0"/>
    <w:lsdException w:name="Colorful Grid Accent 3" w:uiPriority="73" w:semiHidden="0" w:unhideWhenUsed="0"/>
    <w:lsdException w:name="Light Shading Accent 4" w:uiPriority="60" w:semiHidden="0" w:unhideWhenUsed="0"/>
    <w:lsdException w:name="Light List Accent 4" w:uiPriority="61" w:semiHidden="0" w:unhideWhenUsed="0"/>
    <w:lsdException w:name="Light Grid Accent 4" w:uiPriority="62" w:semiHidden="0" w:unhideWhenUsed="0"/>
    <w:lsdException w:name="Medium Shading 1 Accent 4" w:uiPriority="63" w:semiHidden="0" w:unhideWhenUsed="0"/>
    <w:lsdException w:name="Medium Shading 2 Accent 4" w:uiPriority="64" w:semiHidden="0" w:unhideWhenUsed="0"/>
    <w:lsdException w:name="Medium List 1 Accent 4" w:uiPriority="65" w:semiHidden="0" w:unhideWhenUsed="0"/>
    <w:lsdException w:name="Medium List 2 Accent 4" w:uiPriority="66" w:semiHidden="0" w:unhideWhenUsed="0"/>
    <w:lsdException w:name="Medium Grid 1 Accent 4" w:uiPriority="67" w:semiHidden="0" w:unhideWhenUsed="0"/>
    <w:lsdException w:name="Medium Grid 2 Accent 4" w:uiPriority="68" w:semiHidden="0" w:unhideWhenUsed="0"/>
    <w:lsdException w:name="Medium Grid 3 Accent 4" w:uiPriority="69" w:semiHidden="0" w:unhideWhenUsed="0"/>
    <w:lsdException w:name="Dark List Accent 4" w:uiPriority="70" w:semiHidden="0" w:unhideWhenUsed="0"/>
    <w:lsdException w:name="Colorful Shading Accent 4" w:uiPriority="71" w:semiHidden="0" w:unhideWhenUsed="0"/>
    <w:lsdException w:name="Colorful List Accent 4" w:uiPriority="72" w:semiHidden="0" w:unhideWhenUsed="0"/>
    <w:lsdException w:name="Colorful Grid Accent 4" w:uiPriority="73" w:semiHidden="0" w:unhideWhenUsed="0"/>
    <w:lsdException w:name="Light Shading Accent 5" w:uiPriority="60" w:semiHidden="0" w:unhideWhenUsed="0"/>
    <w:lsdException w:name="Light List Accent 5" w:uiPriority="61" w:semiHidden="0" w:unhideWhenUsed="0"/>
    <w:lsdException w:name="Light Grid Accent 5" w:uiPriority="62" w:semiHidden="0" w:unhideWhenUsed="0"/>
    <w:lsdException w:name="Medium Shading 1 Accent 5" w:uiPriority="63" w:semiHidden="0" w:unhideWhenUsed="0"/>
    <w:lsdException w:name="Medium Shading 2 Accent 5" w:uiPriority="64" w:semiHidden="0" w:unhideWhenUsed="0"/>
    <w:lsdException w:name="Medium List 1 Accent 5" w:uiPriority="65" w:semiHidden="0" w:unhideWhenUsed="0"/>
    <w:lsdException w:name="Medium List 2 Accent 5" w:uiPriority="66" w:semiHidden="0" w:unhideWhenUsed="0"/>
    <w:lsdException w:name="Medium Grid 1 Accent 5" w:uiPriority="67" w:semiHidden="0" w:unhideWhenUsed="0"/>
    <w:lsdException w:name="Medium Grid 2 Accent 5" w:uiPriority="68" w:semiHidden="0" w:unhideWhenUsed="0"/>
    <w:lsdException w:name="Medium Grid 3 Accent 5" w:uiPriority="69" w:semiHidden="0" w:unhideWhenUsed="0"/>
    <w:lsdException w:name="Dark List Accent 5" w:uiPriority="70" w:semiHidden="0" w:unhideWhenUsed="0"/>
    <w:lsdException w:name="Colorful Shading Accent 5" w:uiPriority="71" w:semiHidden="0" w:unhideWhenUsed="0"/>
    <w:lsdException w:name="Colorful List Accent 5" w:uiPriority="72" w:semiHidden="0" w:unhideWhenUsed="0"/>
    <w:lsdException w:name="Colorful Grid Accent 5" w:uiPriority="73" w:semiHidden="0" w:unhideWhenUsed="0"/>
    <w:lsdException w:name="Light Shading Accent 6" w:uiPriority="60" w:semiHidden="0" w:unhideWhenUsed="0"/>
    <w:lsdException w:name="Light List Accent 6" w:uiPriority="61" w:semiHidden="0" w:unhideWhenUsed="0"/>
    <w:lsdException w:name="Light Grid Accent 6" w:uiPriority="62" w:semiHidden="0" w:unhideWhenUsed="0"/>
    <w:lsdException w:name="Medium Shading 1 Accent 6" w:uiPriority="63" w:semiHidden="0" w:unhideWhenUsed="0"/>
    <w:lsdException w:name="Medium Shading 2 Accent 6" w:uiPriority="64" w:semiHidden="0" w:unhideWhenUsed="0"/>
    <w:lsdException w:name="Medium List 1 Accent 6" w:uiPriority="65" w:semiHidden="0" w:unhideWhenUsed="0"/>
    <w:lsdException w:name="Medium List 2 Accent 6" w:uiPriority="66" w:semiHidden="0" w:unhideWhenUsed="0"/>
    <w:lsdException w:name="Medium Grid 1 Accent 6" w:uiPriority="67" w:semiHidden="0" w:unhideWhenUsed="0"/>
    <w:lsdException w:name="Medium Grid 2 Accent 6" w:uiPriority="68" w:semiHidden="0" w:unhideWhenUsed="0"/>
    <w:lsdException w:name="Medium Grid 3 Accent 6" w:uiPriority="69" w:semiHidden="0" w:unhideWhenUsed="0"/>
    <w:lsdException w:name="Dark List Accent 6" w:uiPriority="70" w:semiHidden="0" w:unhideWhenUsed="0"/>
    <w:lsdException w:name="Colorful Shading Accent 6" w:uiPriority="71" w:semiHidden="0" w:unhideWhenUsed="0"/>
    <w:lsdException w:name="Colorful List Accent 6" w:uiPriority="72" w:semiHidden="0" w:unhideWhenUsed="0"/>
    <w:lsdException w:name="Colorful Grid Accent 6" w:uiPriority="73" w:semiHidden="0" w:unhideWhenUsed="0"/>
  </w:latentStyles>
  <w:style w:type="paragraph" w:styleId="Normal" w:default="1">
    <w:name w:val="Normal"/>
    <w:uiPriority w:val="0"/>
    <w:qFormat/>
    <w:pPr>
      <w:widowControl w:val="false"/>
      <w:bidi w:val="0"/>
      <w:jc w:val="both"/>
    </w:pPr>
    <w:rPr>
      <w:rFonts w:ascii="Calibri" w:hAnsi="Calibri" w:eastAsia="" w:cs="宋体" w:asciiTheme="minorHAnsi" w:cstheme="minorBidi" w:eastAsiaTheme="minorEastAsia" w:hAnsiTheme="minorHAnsi"/>
      <w:color w:val="00000A"/>
      <w:sz w:val="21"/>
      <w:szCs w:val="24"/>
      <w:lang w:val="en-US" w:eastAsia="zh-CN" w:bidi="ar-SA"/>
    </w:rPr>
  </w:style>
  <w:style w:type="paragraph" w:styleId="1">
    <w:name w:val="Heading 1"/>
    <w:basedOn w:val="Normal"/>
    <w:uiPriority w:val="0"/>
    <w:qFormat/>
    <w:pPr>
      <w:spacing w:beforeAutospacing="1" w:afterAutospacing="1"/>
      <w:jc w:val="left"/>
    </w:pPr>
    <w:rPr>
      <w:rFonts w:ascii="宋体" w:hAnsi="宋体" w:eastAsia="宋体" w:cs="宋体"/>
      <w:b/>
      <w:sz w:val="48"/>
      <w:szCs w:val="48"/>
      <w:lang w:val="en-US" w:eastAsia="zh-CN" w:bidi="ar"/>
    </w:rPr>
  </w:style>
  <w:style w:type="paragraph" w:styleId="2">
    <w:name w:val="Heading 2"/>
    <w:basedOn w:val="Normal"/>
    <w:uiPriority w:val="0"/>
    <w:qFormat/>
    <w:pPr>
      <w:widowControl w:val="false"/>
      <w:bidi w:val="0"/>
      <w:jc w:val="left"/>
    </w:pPr>
    <w:rPr>
      <w:rFonts w:ascii="Times New Roman" w:hAnsi="Times New Roman" w:eastAsia="宋体" w:cs="Times New Roman"/>
      <w:color w:val="00000A"/>
      <w:sz w:val="21"/>
      <w:szCs w:val="20"/>
      <w:lang w:val="en-US" w:eastAsia="zh-CN" w:bidi="hi-IN"/>
    </w:rPr>
  </w:style>
  <w:style w:type="paragraph" w:styleId="3">
    <w:name w:val="Heading 3"/>
    <w:uiPriority w:val="0"/>
    <w:qFormat/>
    <w:pPr>
      <w:widowControl w:val="false"/>
      <w:bidi w:val="0"/>
      <w:jc w:val="left"/>
    </w:pPr>
    <w:rPr>
      <w:rFonts w:ascii="Times New Roman" w:hAnsi="Times New Roman" w:eastAsia="宋体" w:cs="Times New Roman"/>
      <w:color w:val="00000A"/>
      <w:sz w:val="21"/>
      <w:szCs w:val="20"/>
      <w:lang w:val="en-US" w:eastAsia="zh-CN" w:bidi="hi-IN"/>
    </w:rPr>
  </w:style>
  <w:style w:type="paragraph" w:styleId="4">
    <w:name w:val="Heading 4"/>
    <w:uiPriority w:val="0"/>
    <w:qFormat/>
    <w:pPr>
      <w:widowControl w:val="false"/>
    </w:pPr>
    <w:rPr>
      <w:rFonts w:ascii="Times New Roman" w:hAnsi="Times New Roman" w:eastAsia="宋体" w:cs="Times New Roman"/>
      <w:color w:val="auto"/>
      <w:sz w:val="21"/>
      <w:szCs w:val="20"/>
      <w:lang w:val="en-US" w:eastAsia="zh-CN" w:bidi="hi-IN"/>
    </w:rPr>
  </w:style>
  <w:style w:type="character" w:styleId="DefaultParagraphFont" w:default="1">
    <w:name w:val="Default Paragraph Font"/>
    <w:uiPriority w:val="0"/>
    <w:semiHidden/>
    <w:qFormat/>
    <w:rPr/>
  </w:style>
  <w:style w:type="character" w:styleId="FollowedHyperlink">
    <w:name w:val="FollowedHyperlink"/>
    <w:basedOn w:val="DefaultParagraphFont"/>
    <w:uiPriority w:val="0"/>
    <w:qFormat/>
    <w:rPr>
      <w:color w:val="800080"/>
      <w:u w:val="single"/>
    </w:rPr>
  </w:style>
  <w:style w:type="character" w:styleId="Style10">
    <w:name w:val="强调"/>
    <w:basedOn w:val="DefaultParagraphFont"/>
    <w:uiPriority w:val="0"/>
    <w:qFormat/>
    <w:rPr>
      <w:i/>
    </w:rPr>
  </w:style>
  <w:style w:type="character" w:styleId="Internet" w:customStyle="1">
    <w:name w:val="Internet 链接"/>
    <w:basedOn w:val="DefaultParagraphFont"/>
    <w:uiPriority w:val="0"/>
    <w:qFormat/>
    <w:rPr>
      <w:color w:val="0000FF"/>
      <w:u w:val="single"/>
    </w:rPr>
  </w:style>
  <w:style w:type="character" w:styleId="11" w:customStyle="1">
    <w:name w:val="强调1"/>
    <w:basedOn w:val="DefaultParagraphFont"/>
    <w:uiPriority w:val="0"/>
    <w:qFormat/>
    <w:rPr>
      <w:i/>
    </w:rPr>
  </w:style>
  <w:style w:type="character" w:styleId="Style11" w:customStyle="1">
    <w:name w:val="源文本"/>
    <w:uiPriority w:val="0"/>
    <w:qFormat/>
    <w:rPr>
      <w:rFonts w:ascii="Liberation Mono" w:hAnsi="Liberation Mono" w:eastAsia="Nimbus Mono L" w:cs="Liberation Mono"/>
    </w:rPr>
  </w:style>
  <w:style w:type="character" w:styleId="Style12" w:customStyle="1">
    <w:name w:val="编号符号"/>
    <w:uiPriority w:val="0"/>
    <w:qFormat/>
    <w:rPr/>
  </w:style>
  <w:style w:type="character" w:styleId="Style13" w:customStyle="1">
    <w:name w:val="项目符号"/>
    <w:uiPriority w:val="0"/>
    <w:qFormat/>
    <w:rPr>
      <w:rFonts w:ascii="OpenSymbol" w:hAnsi="OpenSymbol" w:eastAsia="OpenSymbol" w:cs="OpenSymbol"/>
    </w:rPr>
  </w:style>
  <w:style w:type="character" w:styleId="21" w:customStyle="1">
    <w:name w:val="强调2"/>
    <w:uiPriority w:val="0"/>
    <w:qFormat/>
    <w:rPr>
      <w:i/>
      <w:iCs/>
    </w:rPr>
  </w:style>
  <w:style w:type="character" w:styleId="ListLabel1" w:customStyle="1">
    <w:name w:val="ListLabel 1"/>
    <w:uiPriority w:val="0"/>
    <w:qFormat/>
    <w:rPr>
      <w:rFonts w:cs="OpenSymbol"/>
    </w:rPr>
  </w:style>
  <w:style w:type="character" w:styleId="ListLabel2" w:customStyle="1">
    <w:name w:val="ListLabel 2"/>
    <w:uiPriority w:val="0"/>
    <w:qFormat/>
    <w:rPr>
      <w:rFonts w:cs="OpenSymbol"/>
    </w:rPr>
  </w:style>
  <w:style w:type="character" w:styleId="ListLabel3" w:customStyle="1">
    <w:name w:val="ListLabel 3"/>
    <w:uiPriority w:val="0"/>
    <w:qFormat/>
    <w:rPr>
      <w:rFonts w:cs="OpenSymbol"/>
    </w:rPr>
  </w:style>
  <w:style w:type="character" w:styleId="ListLabel4" w:customStyle="1">
    <w:name w:val="ListLabel 4"/>
    <w:uiPriority w:val="0"/>
    <w:qFormat/>
    <w:rPr>
      <w:rFonts w:cs="OpenSymbol"/>
    </w:rPr>
  </w:style>
  <w:style w:type="character" w:styleId="ListLabel5" w:customStyle="1">
    <w:name w:val="ListLabel 5"/>
    <w:uiPriority w:val="0"/>
    <w:qFormat/>
    <w:rPr>
      <w:rFonts w:cs="OpenSymbol"/>
    </w:rPr>
  </w:style>
  <w:style w:type="character" w:styleId="ListLabel6" w:customStyle="1">
    <w:name w:val="ListLabel 6"/>
    <w:uiPriority w:val="0"/>
    <w:qFormat/>
    <w:rPr>
      <w:rFonts w:cs="OpenSymbol"/>
    </w:rPr>
  </w:style>
  <w:style w:type="character" w:styleId="ListLabel7" w:customStyle="1">
    <w:name w:val="ListLabel 7"/>
    <w:uiPriority w:val="0"/>
    <w:qFormat/>
    <w:rPr>
      <w:rFonts w:cs="OpenSymbol"/>
    </w:rPr>
  </w:style>
  <w:style w:type="character" w:styleId="ListLabel8" w:customStyle="1">
    <w:name w:val="ListLabel 8"/>
    <w:uiPriority w:val="0"/>
    <w:qFormat/>
    <w:rPr>
      <w:rFonts w:cs="OpenSymbol"/>
    </w:rPr>
  </w:style>
  <w:style w:type="character" w:styleId="ListLabel9" w:customStyle="1">
    <w:name w:val="ListLabel 9"/>
    <w:uiPriority w:val="0"/>
    <w:qFormat/>
    <w:rPr>
      <w:rFonts w:cs="OpenSymbol"/>
    </w:rPr>
  </w:style>
  <w:style w:type="character" w:styleId="ListLabel10" w:customStyle="1">
    <w:name w:val="ListLabel 10"/>
    <w:uiPriority w:val="0"/>
    <w:qFormat/>
    <w:rPr>
      <w:rFonts w:cs="OpenSymbol"/>
    </w:rPr>
  </w:style>
  <w:style w:type="character" w:styleId="ListLabel11" w:customStyle="1">
    <w:name w:val="ListLabel 11"/>
    <w:uiPriority w:val="0"/>
    <w:qFormat/>
    <w:rPr>
      <w:rFonts w:cs="OpenSymbol"/>
    </w:rPr>
  </w:style>
  <w:style w:type="character" w:styleId="ListLabel12" w:customStyle="1">
    <w:name w:val="ListLabel 12"/>
    <w:uiPriority w:val="0"/>
    <w:qFormat/>
    <w:rPr>
      <w:rFonts w:cs="OpenSymbol"/>
    </w:rPr>
  </w:style>
  <w:style w:type="character" w:styleId="ListLabel13" w:customStyle="1">
    <w:name w:val="ListLabel 13"/>
    <w:uiPriority w:val="0"/>
    <w:qFormat/>
    <w:rPr>
      <w:rFonts w:cs="OpenSymbol"/>
    </w:rPr>
  </w:style>
  <w:style w:type="character" w:styleId="ListLabel14" w:customStyle="1">
    <w:name w:val="ListLabel 14"/>
    <w:uiPriority w:val="0"/>
    <w:qFormat/>
    <w:rPr>
      <w:rFonts w:cs="OpenSymbol"/>
    </w:rPr>
  </w:style>
  <w:style w:type="character" w:styleId="ListLabel15" w:customStyle="1">
    <w:name w:val="ListLabel 15"/>
    <w:uiPriority w:val="0"/>
    <w:qFormat/>
    <w:rPr>
      <w:rFonts w:cs="OpenSymbol"/>
    </w:rPr>
  </w:style>
  <w:style w:type="character" w:styleId="ListLabel16" w:customStyle="1">
    <w:name w:val="ListLabel 16"/>
    <w:uiPriority w:val="0"/>
    <w:qFormat/>
    <w:rPr>
      <w:rFonts w:cs="OpenSymbol"/>
    </w:rPr>
  </w:style>
  <w:style w:type="character" w:styleId="ListLabel17" w:customStyle="1">
    <w:name w:val="ListLabel 17"/>
    <w:uiPriority w:val="0"/>
    <w:qFormat/>
    <w:rPr>
      <w:rFonts w:cs="OpenSymbol"/>
    </w:rPr>
  </w:style>
  <w:style w:type="character" w:styleId="ListLabel18" w:customStyle="1">
    <w:name w:val="ListLabel 18"/>
    <w:uiPriority w:val="0"/>
    <w:qFormat/>
    <w:rPr>
      <w:rFonts w:cs="OpenSymbol"/>
    </w:rPr>
  </w:style>
  <w:style w:type="character" w:styleId="ListLabel19">
    <w:name w:val="ListLabel 19"/>
    <w:qFormat/>
    <w:rPr>
      <w:rFonts w:cs="OpenSymbol"/>
    </w:rPr>
  </w:style>
  <w:style w:type="character" w:styleId="ListLabel20">
    <w:name w:val="ListLabel 20"/>
    <w:qFormat/>
    <w:rPr>
      <w:rFonts w:cs="OpenSymbol"/>
    </w:rPr>
  </w:style>
  <w:style w:type="character" w:styleId="ListLabel21">
    <w:name w:val="ListLabel 21"/>
    <w:qFormat/>
    <w:rPr>
      <w:rFonts w:cs="OpenSymbol"/>
    </w:rPr>
  </w:style>
  <w:style w:type="character" w:styleId="ListLabel22">
    <w:name w:val="ListLabel 22"/>
    <w:qFormat/>
    <w:rPr>
      <w:rFonts w:cs="OpenSymbol"/>
    </w:rPr>
  </w:style>
  <w:style w:type="character" w:styleId="ListLabel23">
    <w:name w:val="ListLabel 23"/>
    <w:qFormat/>
    <w:rPr>
      <w:rFonts w:cs="OpenSymbol"/>
    </w:rPr>
  </w:style>
  <w:style w:type="character" w:styleId="ListLabel24">
    <w:name w:val="ListLabel 24"/>
    <w:qFormat/>
    <w:rPr>
      <w:rFonts w:cs="OpenSymbol"/>
    </w:rPr>
  </w:style>
  <w:style w:type="character" w:styleId="ListLabel25">
    <w:name w:val="ListLabel 25"/>
    <w:qFormat/>
    <w:rPr>
      <w:rFonts w:cs="OpenSymbol"/>
    </w:rPr>
  </w:style>
  <w:style w:type="character" w:styleId="ListLabel26">
    <w:name w:val="ListLabel 26"/>
    <w:qFormat/>
    <w:rPr>
      <w:rFonts w:cs="OpenSymbol"/>
    </w:rPr>
  </w:style>
  <w:style w:type="character" w:styleId="ListLabel27">
    <w:name w:val="ListLabel 27"/>
    <w:qFormat/>
    <w:rPr>
      <w:rFonts w:cs="OpenSymbol"/>
    </w:rPr>
  </w:style>
  <w:style w:type="paragraph" w:styleId="Style14">
    <w:name w:val="标题"/>
    <w:basedOn w:val="Normal"/>
    <w:next w:val="Style15"/>
    <w:qFormat/>
    <w:pPr>
      <w:keepNext/>
      <w:spacing w:before="240" w:after="120"/>
    </w:pPr>
    <w:rPr>
      <w:rFonts w:ascii="Liberation Sans" w:hAnsi="Liberation Sans" w:eastAsia="Noto Sans CJK SC Regular" w:cs="Noto Sans CJK SC Regular"/>
      <w:sz w:val="28"/>
      <w:szCs w:val="28"/>
    </w:rPr>
  </w:style>
  <w:style w:type="paragraph" w:styleId="Style15">
    <w:name w:val="Body Text"/>
    <w:basedOn w:val="Normal"/>
    <w:uiPriority w:val="0"/>
    <w:qFormat/>
    <w:pPr>
      <w:spacing w:lineRule="auto" w:line="288" w:before="0" w:after="140"/>
    </w:pPr>
    <w:rPr/>
  </w:style>
  <w:style w:type="paragraph" w:styleId="Style16">
    <w:name w:val="List"/>
    <w:basedOn w:val="Style15"/>
    <w:uiPriority w:val="0"/>
    <w:qFormat/>
    <w:pPr/>
    <w:rPr/>
  </w:style>
  <w:style w:type="paragraph" w:styleId="Style17">
    <w:name w:val="Caption"/>
    <w:basedOn w:val="Normal"/>
    <w:qFormat/>
    <w:pPr>
      <w:suppressLineNumbers/>
      <w:spacing w:before="120" w:after="120"/>
    </w:pPr>
    <w:rPr>
      <w:i/>
      <w:iCs/>
      <w:sz w:val="24"/>
      <w:szCs w:val="24"/>
    </w:rPr>
  </w:style>
  <w:style w:type="paragraph" w:styleId="Style18" w:customStyle="1">
    <w:name w:val="索引"/>
    <w:basedOn w:val="Normal"/>
    <w:uiPriority w:val="0"/>
    <w:qFormat/>
    <w:pPr>
      <w:suppressLineNumbers/>
    </w:pPr>
    <w:rPr/>
  </w:style>
  <w:style w:type="paragraph" w:styleId="111" w:customStyle="1">
    <w:name w:val="标题11"/>
    <w:basedOn w:val="Normal"/>
    <w:uiPriority w:val="0"/>
    <w:qFormat/>
    <w:pPr>
      <w:keepNext/>
      <w:spacing w:before="240" w:after="120"/>
    </w:pPr>
    <w:rPr>
      <w:rFonts w:ascii="Liberation Sans" w:hAnsi="Liberation Sans" w:eastAsia="Noto Sans CJK SC Regular" w:cs="Noto Sans CJK SC Regular"/>
      <w:sz w:val="28"/>
      <w:szCs w:val="28"/>
    </w:rPr>
  </w:style>
  <w:style w:type="paragraph" w:styleId="Caption">
    <w:name w:val="caption"/>
    <w:basedOn w:val="Normal"/>
    <w:uiPriority w:val="0"/>
    <w:qFormat/>
    <w:pPr>
      <w:suppressLineNumbers/>
      <w:spacing w:before="120" w:after="120"/>
    </w:pPr>
    <w:rPr>
      <w:i/>
      <w:iCs/>
      <w:sz w:val="24"/>
      <w:szCs w:val="24"/>
    </w:rPr>
  </w:style>
  <w:style w:type="paragraph" w:styleId="HTMLPreformatted">
    <w:name w:val="HTML Preformatted"/>
    <w:basedOn w:val="Normal"/>
    <w:uiPriority w:val="0"/>
    <w:qFormat/>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jc w:val="left"/>
    </w:pPr>
    <w:rPr>
      <w:rFonts w:ascii="宋体" w:hAnsi="宋体" w:eastAsia="宋体" w:cs="宋体"/>
      <w:sz w:val="24"/>
      <w:szCs w:val="24"/>
      <w:lang w:val="en-US" w:eastAsia="zh-CN" w:bidi="ar"/>
    </w:rPr>
  </w:style>
  <w:style w:type="paragraph" w:styleId="NormalWeb">
    <w:name w:val="Normal (Web)"/>
    <w:basedOn w:val="Normal"/>
    <w:uiPriority w:val="0"/>
    <w:qFormat/>
    <w:pPr>
      <w:spacing w:beforeAutospacing="1" w:afterAutospacing="1"/>
      <w:ind w:left="0" w:right="0" w:hanging="0"/>
      <w:jc w:val="left"/>
    </w:pPr>
    <w:rPr>
      <w:sz w:val="24"/>
      <w:lang w:val="en-US" w:eastAsia="zh-CN" w:bidi="ar"/>
    </w:rPr>
  </w:style>
  <w:style w:type="paragraph" w:styleId="12" w:customStyle="1">
    <w:name w:val="标题1"/>
    <w:basedOn w:val="Normal"/>
    <w:uiPriority w:val="0"/>
    <w:qFormat/>
    <w:pPr>
      <w:keepNext/>
      <w:spacing w:before="240" w:after="120"/>
    </w:pPr>
    <w:rPr>
      <w:rFonts w:ascii="Liberation Sans" w:hAnsi="Liberation Sans" w:eastAsia="Noto Sans CJK SC Regular" w:cs="Noto Sans CJK SC Regular"/>
      <w:sz w:val="28"/>
      <w:szCs w:val="28"/>
    </w:rPr>
  </w:style>
  <w:style w:type="paragraph" w:styleId="Style19" w:customStyle="1">
    <w:name w:val="预格式化的文本"/>
    <w:basedOn w:val="Normal"/>
    <w:uiPriority w:val="0"/>
    <w:qFormat/>
    <w:pPr/>
    <w:rPr/>
  </w:style>
  <w:style w:type="paragraph" w:styleId="Style20" w:customStyle="1">
    <w:name w:val="框架内容"/>
    <w:basedOn w:val="Normal"/>
    <w:uiPriority w:val="0"/>
    <w:qFormat/>
    <w:pPr/>
    <w:rPr/>
  </w:style>
  <w:style w:type="table" w:default="1" w:styleId="16">
    <w:name w:val="Normal Table"/>
    <w:uiPriority w:val="0"/>
    <w:semiHidden/>
    <w:qFormat/>
    <w:tblPr>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hyperlink" Target="http://os.51cto.com/art/201312/424971.htm" TargetMode="External"/><Relationship Id="rId4" Type="http://schemas.openxmlformats.org/officeDocument/2006/relationships/image" Target="media/image2.png"/><Relationship Id="rId5" Type="http://schemas.openxmlformats.org/officeDocument/2006/relationships/image" Target="media/image3.png"/><Relationship Id="rId6" Type="http://schemas.openxmlformats.org/officeDocument/2006/relationships/hyperlink" Target="https://www.shiyanlou.com/courses/854/labs/3096/document" TargetMode="External"/><Relationship Id="rId7" Type="http://schemas.openxmlformats.org/officeDocument/2006/relationships/image" Target="media/image4.png"/><Relationship Id="rId8" Type="http://schemas.openxmlformats.org/officeDocument/2006/relationships/hyperlink" Target="http://blog.csdn.net/u010447234/article/details/53557795" TargetMode="External"/><Relationship Id="rId9" Type="http://schemas.openxmlformats.org/officeDocument/2006/relationships/hyperlink" Target="http://jingyan.baidu.com/article/8cdccae946b53f315413cdf0.html" TargetMode="External"/><Relationship Id="rId10" Type="http://schemas.openxmlformats.org/officeDocument/2006/relationships/image" Target="media/image5.png"/><Relationship Id="rId11" Type="http://schemas.openxmlformats.org/officeDocument/2006/relationships/image" Target="media/image6.jpeg"/><Relationship Id="rId12" Type="http://schemas.openxmlformats.org/officeDocument/2006/relationships/image" Target="media/image7.jpeg"/><Relationship Id="rId13" Type="http://schemas.openxmlformats.org/officeDocument/2006/relationships/hyperlink" Target="http://www.lofter.com/app?act=qbbkrzydb_20150408_01" TargetMode="External"/><Relationship Id="rId14" Type="http://schemas.openxmlformats.org/officeDocument/2006/relationships/hyperlink" Target="http://yxp.163.com/" TargetMode="External"/><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20" Type="http://schemas.openxmlformats.org/officeDocument/2006/relationships/hyperlink" Target="http://blog.csdn.net/maxracer/article/details/53455709" TargetMode="External"/><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hyperlink" Target="http://blog.csdn.net/misskissc/article/details/8154051" TargetMode="External"/><Relationship Id="rId24" Type="http://schemas.openxmlformats.org/officeDocument/2006/relationships/hyperlink" Target="http://blog.csdn.net/felix_f/article/details/12433171" TargetMode="External"/><Relationship Id="rId25" Type="http://schemas.openxmlformats.org/officeDocument/2006/relationships/image" Target="media/image15.png"/><Relationship Id="rId26" Type="http://schemas.openxmlformats.org/officeDocument/2006/relationships/image" Target="media/image16.png"/><Relationship Id="rId27" Type="http://schemas.openxmlformats.org/officeDocument/2006/relationships/image" Target="media/image17.png"/><Relationship Id="rId28" Type="http://schemas.openxmlformats.org/officeDocument/2006/relationships/image" Target="media/image18.png"/><Relationship Id="rId29" Type="http://schemas.openxmlformats.org/officeDocument/2006/relationships/image" Target="media/image19.png"/><Relationship Id="rId30" Type="http://schemas.openxmlformats.org/officeDocument/2006/relationships/image" Target="media/image20.png"/><Relationship Id="rId31" Type="http://schemas.openxmlformats.org/officeDocument/2006/relationships/image" Target="media/image21.png"/><Relationship Id="rId32" Type="http://schemas.openxmlformats.org/officeDocument/2006/relationships/image" Target="media/image22.png"/><Relationship Id="rId33" Type="http://schemas.openxmlformats.org/officeDocument/2006/relationships/hyperlink" Target="http://man.linuxde.net/sort" TargetMode="External"/><Relationship Id="rId34" Type="http://schemas.openxmlformats.org/officeDocument/2006/relationships/image" Target="media/image23.png"/><Relationship Id="rId35" Type="http://schemas.openxmlformats.org/officeDocument/2006/relationships/image" Target="media/image24.png"/><Relationship Id="rId36" Type="http://schemas.openxmlformats.org/officeDocument/2006/relationships/image" Target="media/image25.png"/><Relationship Id="rId37" Type="http://schemas.openxmlformats.org/officeDocument/2006/relationships/image" Target="media/image26.png"/><Relationship Id="rId38" Type="http://schemas.openxmlformats.org/officeDocument/2006/relationships/image" Target="media/image27.png"/><Relationship Id="rId39" Type="http://schemas.openxmlformats.org/officeDocument/2006/relationships/image" Target="media/image28.png"/><Relationship Id="rId40" Type="http://schemas.openxmlformats.org/officeDocument/2006/relationships/image" Target="media/image29.png"/><Relationship Id="rId41" Type="http://schemas.openxmlformats.org/officeDocument/2006/relationships/image" Target="media/image30.png"/><Relationship Id="rId42" Type="http://schemas.openxmlformats.org/officeDocument/2006/relationships/image" Target="media/image31.png"/><Relationship Id="rId43" Type="http://schemas.openxmlformats.org/officeDocument/2006/relationships/image" Target="media/image32.png"/><Relationship Id="rId44" Type="http://schemas.openxmlformats.org/officeDocument/2006/relationships/image" Target="media/image33.png"/><Relationship Id="rId45" Type="http://schemas.openxmlformats.org/officeDocument/2006/relationships/image" Target="media/image34.png"/><Relationship Id="rId46" Type="http://schemas.openxmlformats.org/officeDocument/2006/relationships/image" Target="media/image35.png"/><Relationship Id="rId47" Type="http://schemas.openxmlformats.org/officeDocument/2006/relationships/image" Target="media/image36.png"/><Relationship Id="rId48" Type="http://schemas.openxmlformats.org/officeDocument/2006/relationships/image" Target="media/image37.png"/><Relationship Id="rId49" Type="http://schemas.openxmlformats.org/officeDocument/2006/relationships/image" Target="media/image38.png"/><Relationship Id="rId50" Type="http://schemas.openxmlformats.org/officeDocument/2006/relationships/image" Target="media/image39.png"/><Relationship Id="rId51" Type="http://schemas.openxmlformats.org/officeDocument/2006/relationships/image" Target="media/image40.png"/><Relationship Id="rId52" Type="http://schemas.openxmlformats.org/officeDocument/2006/relationships/image" Target="media/image41.png"/><Relationship Id="rId53" Type="http://schemas.openxmlformats.org/officeDocument/2006/relationships/image" Target="media/image42.png"/><Relationship Id="rId54" Type="http://schemas.openxmlformats.org/officeDocument/2006/relationships/image" Target="media/image43.png"/><Relationship Id="rId55" Type="http://schemas.openxmlformats.org/officeDocument/2006/relationships/image" Target="media/image44.png"/><Relationship Id="rId56" Type="http://schemas.openxmlformats.org/officeDocument/2006/relationships/image" Target="media/image45.png"/><Relationship Id="rId57" Type="http://schemas.openxmlformats.org/officeDocument/2006/relationships/image" Target="media/image46.png"/><Relationship Id="rId58" Type="http://schemas.openxmlformats.org/officeDocument/2006/relationships/hyperlink" Target="http://blog.csdn.net/yaoduren/article/details/8561145" TargetMode="External"/><Relationship Id="rId59" Type="http://schemas.openxmlformats.org/officeDocument/2006/relationships/hyperlink" Target="http://blog.csdn.net/yaoduren/article/details/javascript:void(0);" TargetMode="External"/><Relationship Id="rId60" Type="http://schemas.openxmlformats.org/officeDocument/2006/relationships/image" Target="media/image47.jpeg"/><Relationship Id="rId61" Type="http://schemas.openxmlformats.org/officeDocument/2006/relationships/image" Target="media/image48.jpeg"/><Relationship Id="rId62" Type="http://schemas.openxmlformats.org/officeDocument/2006/relationships/image" Target="media/image49.png"/><Relationship Id="rId63" Type="http://schemas.openxmlformats.org/officeDocument/2006/relationships/image" Target="media/image50.png"/><Relationship Id="rId64" Type="http://schemas.openxmlformats.org/officeDocument/2006/relationships/image" Target="media/image51.png"/><Relationship Id="rId65" Type="http://schemas.openxmlformats.org/officeDocument/2006/relationships/hyperlink" Target="https://zhidao.baidu.com/question/876331899607601932.html" TargetMode="External"/><Relationship Id="rId66" Type="http://schemas.openxmlformats.org/officeDocument/2006/relationships/image" Target="media/image52.png"/><Relationship Id="rId67" Type="http://schemas.openxmlformats.org/officeDocument/2006/relationships/hyperlink" Target="https://www.v2ex.com/t/132788" TargetMode="External"/><Relationship Id="rId68" Type="http://schemas.openxmlformats.org/officeDocument/2006/relationships/image" Target="media/image53.png"/><Relationship Id="rId69" Type="http://schemas.openxmlformats.org/officeDocument/2006/relationships/hyperlink" Target="http://blog.sina.com.cn/s/blog_8f70642d0102wo57.html" TargetMode="External"/><Relationship Id="rId70" Type="http://schemas.openxmlformats.org/officeDocument/2006/relationships/image" Target="media/image54.png"/><Relationship Id="rId71" Type="http://schemas.openxmlformats.org/officeDocument/2006/relationships/hyperlink" Target="http://www.cnblogs.com/Rsean/articles/5635904.html" TargetMode="External"/><Relationship Id="rId72" Type="http://schemas.openxmlformats.org/officeDocument/2006/relationships/hyperlink" Target="http://www.th7.cn/system/lin/201602/153507.shtml" TargetMode="External"/><Relationship Id="rId73" Type="http://schemas.openxmlformats.org/officeDocument/2006/relationships/image" Target="media/image55.png"/><Relationship Id="rId74" Type="http://schemas.openxmlformats.org/officeDocument/2006/relationships/image" Target="media/image56.png"/><Relationship Id="rId75" Type="http://schemas.openxmlformats.org/officeDocument/2006/relationships/image" Target="media/image57.png"/><Relationship Id="rId76" Type="http://schemas.openxmlformats.org/officeDocument/2006/relationships/image" Target="media/image58.png"/><Relationship Id="rId77" Type="http://schemas.openxmlformats.org/officeDocument/2006/relationships/image" Target="media/image59.png"/><Relationship Id="rId78" Type="http://schemas.openxmlformats.org/officeDocument/2006/relationships/image" Target="media/image60.png"/><Relationship Id="rId79" Type="http://schemas.openxmlformats.org/officeDocument/2006/relationships/image" Target="media/image61.png"/><Relationship Id="rId80" Type="http://schemas.openxmlformats.org/officeDocument/2006/relationships/image" Target="media/image62.png"/><Relationship Id="rId81" Type="http://schemas.openxmlformats.org/officeDocument/2006/relationships/image" Target="media/image63.png"/><Relationship Id="rId82" Type="http://schemas.openxmlformats.org/officeDocument/2006/relationships/image" Target="media/image64.png"/><Relationship Id="rId83" Type="http://schemas.openxmlformats.org/officeDocument/2006/relationships/image" Target="media/image65.png"/><Relationship Id="rId84" Type="http://schemas.openxmlformats.org/officeDocument/2006/relationships/image" Target="media/image66.png"/><Relationship Id="rId85" Type="http://schemas.openxmlformats.org/officeDocument/2006/relationships/image" Target="media/image67.png"/><Relationship Id="rId86" Type="http://schemas.openxmlformats.org/officeDocument/2006/relationships/image" Target="media/image68.png"/><Relationship Id="rId87" Type="http://schemas.openxmlformats.org/officeDocument/2006/relationships/image" Target="media/image69.png"/><Relationship Id="rId88" Type="http://schemas.openxmlformats.org/officeDocument/2006/relationships/image" Target="media/image70.png"/><Relationship Id="rId89" Type="http://schemas.openxmlformats.org/officeDocument/2006/relationships/image" Target="media/image71.png"/><Relationship Id="rId90" Type="http://schemas.openxmlformats.org/officeDocument/2006/relationships/image" Target="media/image72.png"/><Relationship Id="rId91" Type="http://schemas.openxmlformats.org/officeDocument/2006/relationships/image" Target="media/image73.png"/><Relationship Id="rId92" Type="http://schemas.openxmlformats.org/officeDocument/2006/relationships/image" Target="media/image74.png"/><Relationship Id="rId93" Type="http://schemas.openxmlformats.org/officeDocument/2006/relationships/image" Target="media/image75.png"/><Relationship Id="rId94" Type="http://schemas.openxmlformats.org/officeDocument/2006/relationships/image" Target="media/image76.png"/><Relationship Id="rId95" Type="http://schemas.openxmlformats.org/officeDocument/2006/relationships/image" Target="media/image77.png"/><Relationship Id="rId96" Type="http://schemas.openxmlformats.org/officeDocument/2006/relationships/image" Target="media/image78.png"/><Relationship Id="rId97" Type="http://schemas.openxmlformats.org/officeDocument/2006/relationships/image" Target="media/image79.png"/><Relationship Id="rId98" Type="http://schemas.openxmlformats.org/officeDocument/2006/relationships/image" Target="media/image80.png"/><Relationship Id="rId99" Type="http://schemas.openxmlformats.org/officeDocument/2006/relationships/image" Target="media/image81.png"/><Relationship Id="rId100" Type="http://schemas.openxmlformats.org/officeDocument/2006/relationships/image" Target="media/image82.png"/><Relationship Id="rId101" Type="http://schemas.openxmlformats.org/officeDocument/2006/relationships/hyperlink" Target="http://blog.csdn.net/ithomer/article/details/9288353" TargetMode="External"/><Relationship Id="rId102" Type="http://schemas.openxmlformats.org/officeDocument/2006/relationships/hyperlink" Target="http://blog.csdn.net/u013111003/article/details/51539107" TargetMode="External"/><Relationship Id="rId103" Type="http://schemas.openxmlformats.org/officeDocument/2006/relationships/hyperlink" Target="http://hf1208.blog.51cto.com/8957433/1728830" TargetMode="External"/><Relationship Id="rId104" Type="http://schemas.openxmlformats.org/officeDocument/2006/relationships/hyperlink" Target="http://www.myexception.cn/operating-system/1338756.html" TargetMode="External"/><Relationship Id="rId105" Type="http://schemas.openxmlformats.org/officeDocument/2006/relationships/image" Target="media/image83.png"/><Relationship Id="rId106" Type="http://schemas.openxmlformats.org/officeDocument/2006/relationships/image" Target="media/image84.png"/><Relationship Id="rId107" Type="http://schemas.openxmlformats.org/officeDocument/2006/relationships/image" Target="media/image85.png"/><Relationship Id="rId108" Type="http://schemas.openxmlformats.org/officeDocument/2006/relationships/image" Target="media/image86.png"/><Relationship Id="rId109" Type="http://schemas.openxmlformats.org/officeDocument/2006/relationships/image" Target="media/image87.png"/><Relationship Id="rId110" Type="http://schemas.openxmlformats.org/officeDocument/2006/relationships/image" Target="media/image88.png"/><Relationship Id="rId111" Type="http://schemas.openxmlformats.org/officeDocument/2006/relationships/image" Target="media/image89.png"/><Relationship Id="rId112" Type="http://schemas.openxmlformats.org/officeDocument/2006/relationships/image" Target="media/image90.png"/><Relationship Id="rId113" Type="http://schemas.openxmlformats.org/officeDocument/2006/relationships/image" Target="media/image91.png"/><Relationship Id="rId114" Type="http://schemas.openxmlformats.org/officeDocument/2006/relationships/image" Target="media/image92.png"/><Relationship Id="rId115" Type="http://schemas.openxmlformats.org/officeDocument/2006/relationships/image" Target="media/image93.png"/><Relationship Id="rId116" Type="http://schemas.openxmlformats.org/officeDocument/2006/relationships/image" Target="media/image94.png"/><Relationship Id="rId117" Type="http://schemas.openxmlformats.org/officeDocument/2006/relationships/image" Target="media/image95.png"/><Relationship Id="rId118" Type="http://schemas.openxmlformats.org/officeDocument/2006/relationships/image" Target="media/image96.png"/><Relationship Id="rId119" Type="http://schemas.openxmlformats.org/officeDocument/2006/relationships/hyperlink" Target="mailto:root@lampym.com" TargetMode="External"/><Relationship Id="rId120" Type="http://schemas.openxmlformats.org/officeDocument/2006/relationships/image" Target="media/image97.png"/><Relationship Id="rId121" Type="http://schemas.openxmlformats.org/officeDocument/2006/relationships/image" Target="media/image98.png"/><Relationship Id="rId122" Type="http://schemas.openxmlformats.org/officeDocument/2006/relationships/image" Target="media/image99.png"/><Relationship Id="rId123" Type="http://schemas.openxmlformats.org/officeDocument/2006/relationships/hyperlink" Target="http://www.linuxidc.com/Linux/2016-02/128675.htm" TargetMode="External"/><Relationship Id="rId124" Type="http://schemas.openxmlformats.org/officeDocument/2006/relationships/hyperlink" Target="http://www.jb51.net/article/83647.htm" TargetMode="External"/><Relationship Id="rId125" Type="http://schemas.openxmlformats.org/officeDocument/2006/relationships/image" Target="media/image100.png"/><Relationship Id="rId126" Type="http://schemas.openxmlformats.org/officeDocument/2006/relationships/image" Target="media/image101.png"/><Relationship Id="rId127" Type="http://schemas.openxmlformats.org/officeDocument/2006/relationships/image" Target="media/image102.png"/><Relationship Id="rId128" Type="http://schemas.openxmlformats.org/officeDocument/2006/relationships/hyperlink" Target="https://www.zhihu.com/question/45796677/answer/116994126" TargetMode="External"/><Relationship Id="rId129" Type="http://schemas.openxmlformats.org/officeDocument/2006/relationships/image" Target="media/image103.png"/><Relationship Id="rId130" Type="http://schemas.openxmlformats.org/officeDocument/2006/relationships/image" Target="media/image104.png"/><Relationship Id="rId131" Type="http://schemas.openxmlformats.org/officeDocument/2006/relationships/hyperlink" Target="http://www.lihuai.net/linux/commands/558.html" TargetMode="External"/><Relationship Id="rId132" Type="http://schemas.openxmlformats.org/officeDocument/2006/relationships/hyperlink" Target="http://www.linuxidc.com/Linux/2015-07/119897.htm" TargetMode="External"/><Relationship Id="rId133" Type="http://schemas.openxmlformats.org/officeDocument/2006/relationships/hyperlink" Target="https://my.oschina.net/chen106106/blog/48320" TargetMode="External"/><Relationship Id="rId134" Type="http://schemas.openxmlformats.org/officeDocument/2006/relationships/image" Target="media/image105.png"/><Relationship Id="rId135" Type="http://schemas.openxmlformats.org/officeDocument/2006/relationships/image" Target="media/image106.png"/><Relationship Id="rId136" Type="http://schemas.openxmlformats.org/officeDocument/2006/relationships/image" Target="media/image107.png"/><Relationship Id="rId137" Type="http://schemas.openxmlformats.org/officeDocument/2006/relationships/hyperlink" Target="http://www.cnblogs.com/yuanzm/p/4089856.html" TargetMode="External"/><Relationship Id="rId138" Type="http://schemas.openxmlformats.org/officeDocument/2006/relationships/image" Target="media/image108.png"/><Relationship Id="rId139" Type="http://schemas.openxmlformats.org/officeDocument/2006/relationships/image" Target="media/image109.png"/><Relationship Id="rId140" Type="http://schemas.openxmlformats.org/officeDocument/2006/relationships/image" Target="media/image110.png"/><Relationship Id="rId141" Type="http://schemas.openxmlformats.org/officeDocument/2006/relationships/image" Target="media/image111.png"/><Relationship Id="rId142" Type="http://schemas.openxmlformats.org/officeDocument/2006/relationships/image" Target="media/image112.png"/><Relationship Id="rId143" Type="http://schemas.openxmlformats.org/officeDocument/2006/relationships/image" Target="media/image113.png"/><Relationship Id="rId144" Type="http://schemas.openxmlformats.org/officeDocument/2006/relationships/image" Target="media/image114.png"/><Relationship Id="rId145" Type="http://schemas.openxmlformats.org/officeDocument/2006/relationships/image" Target="media/image115.png"/><Relationship Id="rId146" Type="http://schemas.openxmlformats.org/officeDocument/2006/relationships/image" Target="media/image116.png"/><Relationship Id="rId147" Type="http://schemas.openxmlformats.org/officeDocument/2006/relationships/image" Target="media/image117.png"/><Relationship Id="rId148" Type="http://schemas.openxmlformats.org/officeDocument/2006/relationships/image" Target="media/image118.png"/><Relationship Id="rId149" Type="http://schemas.openxmlformats.org/officeDocument/2006/relationships/image" Target="media/image119.png"/><Relationship Id="rId150" Type="http://schemas.openxmlformats.org/officeDocument/2006/relationships/hyperlink" Target="http://www.liaoxuefeng.com/discuss/001409195742008d822b26cf3de46aea14f2b7378a1ba91000/00146427678655936f7a1b2e9d54376845881e44fd2f07c000" TargetMode="External"/><Relationship Id="rId151" Type="http://schemas.openxmlformats.org/officeDocument/2006/relationships/hyperlink" Target="http://www.liaoxuefeng.com/user/001464276583889a33a22382d2d4be689f891cfac194a1d000" TargetMode="External"/><Relationship Id="rId152" Type="http://schemas.openxmlformats.org/officeDocument/2006/relationships/hyperlink" Target="http://stackoverflow.com/questions/27394426/python-pip-install-mysql-connector-python-2-0-1-fails" TargetMode="External"/><Relationship Id="rId153" Type="http://schemas.openxmlformats.org/officeDocument/2006/relationships/hyperlink" Target="http://bugs.mysql.com/bug.php?id=76063" TargetMode="External"/><Relationship Id="rId154" Type="http://schemas.openxmlformats.org/officeDocument/2006/relationships/hyperlink" Target="https://cdn.mysql.com/Downloads/Connector-Python/mysql-connector-python-2.0.3.zip" TargetMode="External"/><Relationship Id="rId155" Type="http://schemas.openxmlformats.org/officeDocument/2006/relationships/image" Target="media/image120.jpeg"/><Relationship Id="rId156" Type="http://schemas.openxmlformats.org/officeDocument/2006/relationships/image" Target="media/image121.png"/><Relationship Id="rId157" Type="http://schemas.openxmlformats.org/officeDocument/2006/relationships/image" Target="media/image122.png"/><Relationship Id="rId158" Type="http://schemas.openxmlformats.org/officeDocument/2006/relationships/hyperlink" Target="http://www.linuxidc.com/Linux/2013-03/81677.html" TargetMode="External"/><Relationship Id="rId159" Type="http://schemas.openxmlformats.org/officeDocument/2006/relationships/hyperlink" Target="http://www.cnblogs.com/scue/p/3548661.html" TargetMode="External"/><Relationship Id="rId160" Type="http://schemas.openxmlformats.org/officeDocument/2006/relationships/hyperlink" Target="http://blog.csdn.net/skykingf/article/details/45267517" TargetMode="External"/><Relationship Id="rId161" Type="http://schemas.openxmlformats.org/officeDocument/2006/relationships/hyperlink" Target="http://blog.csdn.net/skykingf/article/details/45267517" TargetMode="External"/><Relationship Id="rId162" Type="http://schemas.openxmlformats.org/officeDocument/2006/relationships/image" Target="media/image123.png"/><Relationship Id="rId163" Type="http://schemas.openxmlformats.org/officeDocument/2006/relationships/hyperlink" Target="http://blog.csdn.net/skykingf/article/details/45267517" TargetMode="External"/><Relationship Id="rId164" Type="http://schemas.openxmlformats.org/officeDocument/2006/relationships/hyperlink" Target="http://blog.csdn.net/skykingf/article/details/45267517" TargetMode="External"/><Relationship Id="rId165" Type="http://schemas.openxmlformats.org/officeDocument/2006/relationships/image" Target="media/image124.png"/><Relationship Id="rId166" Type="http://schemas.openxmlformats.org/officeDocument/2006/relationships/image" Target="media/image125.png"/><Relationship Id="rId167" Type="http://schemas.openxmlformats.org/officeDocument/2006/relationships/hyperlink" Target="http://www.zhihu.com/question/20533784" TargetMode="External"/><Relationship Id="rId168" Type="http://schemas.openxmlformats.org/officeDocument/2006/relationships/hyperlink" Target="http://www.zhihu.com/question/20533784?sort=created" TargetMode="External"/><Relationship Id="rId169" Type="http://schemas.openxmlformats.org/officeDocument/2006/relationships/image" Target="media/image126.jpeg"/><Relationship Id="rId170" Type="http://schemas.openxmlformats.org/officeDocument/2006/relationships/hyperlink" Target="http://www.zhihu.com/people/missland1993" TargetMode="External"/><Relationship Id="rId171" Type="http://schemas.openxmlformats.org/officeDocument/2006/relationships/hyperlink" Target="http://blog.csdn.net/mjl007/article/details/44248429" TargetMode="External"/><Relationship Id="rId172" Type="http://schemas.openxmlformats.org/officeDocument/2006/relationships/hyperlink" Target="http://www.csdn.net/tag/linux" TargetMode="External"/><Relationship Id="rId173" Type="http://schemas.openxmlformats.org/officeDocument/2006/relationships/hyperlink" Target="javascript:void(0);" TargetMode="External"/><Relationship Id="rId174" Type="http://schemas.openxmlformats.org/officeDocument/2006/relationships/image" Target="media/image127.jpeg"/><Relationship Id="rId175" Type="http://schemas.openxmlformats.org/officeDocument/2006/relationships/image" Target="media/image128.png"/><Relationship Id="rId176" Type="http://schemas.openxmlformats.org/officeDocument/2006/relationships/hyperlink" Target="http://my.oschina.net/No5stranger/blog/290026" TargetMode="External"/><Relationship Id="rId177" Type="http://schemas.openxmlformats.org/officeDocument/2006/relationships/image" Target="media/image129.png"/><Relationship Id="rId178" Type="http://schemas.openxmlformats.org/officeDocument/2006/relationships/hyperlink" Target="http://blog.csdn.net/huoyunshen88/article/details/35265165" TargetMode="External"/><Relationship Id="rId179" Type="http://schemas.openxmlformats.org/officeDocument/2006/relationships/hyperlink" Target="http://blog.csdn.net/huoyunshen88/article/details/javascript:void(0);" TargetMode="External"/><Relationship Id="rId180" Type="http://schemas.openxmlformats.org/officeDocument/2006/relationships/image" Target="media/image130.jpeg"/><Relationship Id="rId181" Type="http://schemas.openxmlformats.org/officeDocument/2006/relationships/image" Target="media/image131.jpeg"/><Relationship Id="rId182" Type="http://schemas.openxmlformats.org/officeDocument/2006/relationships/image" Target="media/image132.png"/><Relationship Id="rId183" Type="http://schemas.openxmlformats.org/officeDocument/2006/relationships/hyperlink" Target="http://www.baidu.com/p/&#21452;&#23545;&#35770;?from=zhidao" TargetMode="External"/><Relationship Id="rId184" Type="http://schemas.openxmlformats.org/officeDocument/2006/relationships/hyperlink" Target="http://zhidao.baidu.com/activity/commact?name=cds" TargetMode="External"/><Relationship Id="rId185" Type="http://schemas.openxmlformats.org/officeDocument/2006/relationships/hyperlink" Target="https://www.baidu.com/s?wd=CP&amp;tn=44039180_cpr&amp;fenlei=mv6quAkxTZn0IZRqIHckPjm4nH00T1dBnAn3mWf4mH-BP1f1mhPW0ZwV5Hcvrjm3rH6sPfKWUMw85HfYnjn4nH6sgvPsT6KdThsqpZwYTjCEQLGCpyw9Uz4Bmy-bIi4WUvYETgN-TLwGUv3EnWT3P1T1n1c" TargetMode="External"/><Relationship Id="rId186" Type="http://schemas.openxmlformats.org/officeDocument/2006/relationships/hyperlink" Target="https://www.baidu.com/s?wd=CP&amp;tn=44039180_cpr&amp;fenlei=mv6quAkxTZn0IZRqIHckPjm4nH00T1dBnAn3mWf4mH-BP1f1mhPW0ZwV5Hcvrjm3rH6sPfKWUMw85HfYnjn4nH6sgvPsT6KdThsqpZwYTjCEQLGCpyw9Uz4Bmy-bIi4WUvYETgN-TLwGUv3EnWT3P1T1n1c" TargetMode="External"/><Relationship Id="rId187" Type="http://schemas.openxmlformats.org/officeDocument/2006/relationships/hyperlink" Target="https://www.baidu.com/s?wd=cp&amp;tn=44039180_cpr&amp;fenlei=mv6quAkxTZn0IZRqIHckPjm4nH00T1dBnAn3mWf4mH-BP1f1mhPW0ZwV5Hcvrjm3rH6sPfKWUMw85HfYnjn4nH6sgvPsT6KdThsqpZwYTjCEQLGCpyw9Uz4Bmy-bIi4WUvYETgN-TLwGUv3EnWT3P1T1n1c" TargetMode="External"/><Relationship Id="rId188" Type="http://schemas.openxmlformats.org/officeDocument/2006/relationships/image" Target="media/image133.png"/><Relationship Id="rId189" Type="http://schemas.openxmlformats.org/officeDocument/2006/relationships/image" Target="media/image134.png"/><Relationship Id="rId190" Type="http://schemas.openxmlformats.org/officeDocument/2006/relationships/image" Target="media/image135.png"/><Relationship Id="rId191" Type="http://schemas.openxmlformats.org/officeDocument/2006/relationships/image" Target="media/image136.png"/><Relationship Id="rId192" Type="http://schemas.openxmlformats.org/officeDocument/2006/relationships/image" Target="media/image137.png"/><Relationship Id="rId193" Type="http://schemas.openxmlformats.org/officeDocument/2006/relationships/image" Target="media/image138.png"/><Relationship Id="rId194" Type="http://schemas.openxmlformats.org/officeDocument/2006/relationships/image" Target="media/image139.png"/><Relationship Id="rId195" Type="http://schemas.openxmlformats.org/officeDocument/2006/relationships/image" Target="media/image140.png"/><Relationship Id="rId196" Type="http://schemas.openxmlformats.org/officeDocument/2006/relationships/image" Target="media/image141.png"/><Relationship Id="rId197" Type="http://schemas.openxmlformats.org/officeDocument/2006/relationships/image" Target="media/image142.png"/><Relationship Id="rId198" Type="http://schemas.openxmlformats.org/officeDocument/2006/relationships/image" Target="media/image143.png"/><Relationship Id="rId199" Type="http://schemas.openxmlformats.org/officeDocument/2006/relationships/image" Target="media/image144.png"/><Relationship Id="rId200" Type="http://schemas.openxmlformats.org/officeDocument/2006/relationships/image" Target="media/image145.png"/><Relationship Id="rId201" Type="http://schemas.openxmlformats.org/officeDocument/2006/relationships/image" Target="media/image146.png"/><Relationship Id="rId202" Type="http://schemas.openxmlformats.org/officeDocument/2006/relationships/image" Target="media/image147.png"/><Relationship Id="rId203" Type="http://schemas.openxmlformats.org/officeDocument/2006/relationships/image" Target="media/image148.png"/><Relationship Id="rId204" Type="http://schemas.openxmlformats.org/officeDocument/2006/relationships/image" Target="media/image149.png"/><Relationship Id="rId205" Type="http://schemas.openxmlformats.org/officeDocument/2006/relationships/image" Target="media/image150.png"/><Relationship Id="rId206" Type="http://schemas.openxmlformats.org/officeDocument/2006/relationships/image" Target="media/image151.png"/><Relationship Id="rId207" Type="http://schemas.openxmlformats.org/officeDocument/2006/relationships/image" Target="media/image152.png"/><Relationship Id="rId208" Type="http://schemas.openxmlformats.org/officeDocument/2006/relationships/image" Target="media/image153.png"/><Relationship Id="rId209" Type="http://schemas.openxmlformats.org/officeDocument/2006/relationships/image" Target="media/image154.png"/><Relationship Id="rId210" Type="http://schemas.openxmlformats.org/officeDocument/2006/relationships/image" Target="media/image155.png"/><Relationship Id="rId211" Type="http://schemas.openxmlformats.org/officeDocument/2006/relationships/image" Target="media/image156.png"/><Relationship Id="rId212" Type="http://schemas.openxmlformats.org/officeDocument/2006/relationships/image" Target="media/image157.png"/><Relationship Id="rId213" Type="http://schemas.openxmlformats.org/officeDocument/2006/relationships/image" Target="media/image158.png"/><Relationship Id="rId214" Type="http://schemas.openxmlformats.org/officeDocument/2006/relationships/image" Target="media/image159.png"/><Relationship Id="rId215" Type="http://schemas.openxmlformats.org/officeDocument/2006/relationships/image" Target="media/image160.png"/><Relationship Id="rId216" Type="http://schemas.openxmlformats.org/officeDocument/2006/relationships/image" Target="media/image161.png"/><Relationship Id="rId217" Type="http://schemas.openxmlformats.org/officeDocument/2006/relationships/image" Target="media/image162.png"/><Relationship Id="rId218" Type="http://schemas.openxmlformats.org/officeDocument/2006/relationships/image" Target="media/image163.png"/><Relationship Id="rId219" Type="http://schemas.openxmlformats.org/officeDocument/2006/relationships/image" Target="media/image164.png"/><Relationship Id="rId220" Type="http://schemas.openxmlformats.org/officeDocument/2006/relationships/image" Target="media/image165.png"/><Relationship Id="rId221" Type="http://schemas.openxmlformats.org/officeDocument/2006/relationships/image" Target="media/image166.png"/><Relationship Id="rId222" Type="http://schemas.openxmlformats.org/officeDocument/2006/relationships/image" Target="media/image167.png"/><Relationship Id="rId223" Type="http://schemas.openxmlformats.org/officeDocument/2006/relationships/image" Target="media/image168.png"/><Relationship Id="rId224" Type="http://schemas.openxmlformats.org/officeDocument/2006/relationships/image" Target="media/image169.png"/><Relationship Id="rId225" Type="http://schemas.openxmlformats.org/officeDocument/2006/relationships/image" Target="media/image170.png"/><Relationship Id="rId226" Type="http://schemas.openxmlformats.org/officeDocument/2006/relationships/image" Target="media/image171.png"/><Relationship Id="rId227" Type="http://schemas.openxmlformats.org/officeDocument/2006/relationships/image" Target="media/image172.png"/><Relationship Id="rId228" Type="http://schemas.openxmlformats.org/officeDocument/2006/relationships/image" Target="media/image173.png"/><Relationship Id="rId229" Type="http://schemas.openxmlformats.org/officeDocument/2006/relationships/image" Target="media/image174.png"/><Relationship Id="rId230" Type="http://schemas.openxmlformats.org/officeDocument/2006/relationships/image" Target="media/image175.png"/><Relationship Id="rId231" Type="http://schemas.openxmlformats.org/officeDocument/2006/relationships/numbering" Target="numbering.xml"/><Relationship Id="rId232" Type="http://schemas.openxmlformats.org/officeDocument/2006/relationships/fontTable" Target="fontTable.xml"/><Relationship Id="rId233" Type="http://schemas.openxmlformats.org/officeDocument/2006/relationships/settings" Target="settings.xml"/><Relationship Id="rId234" Type="http://schemas.openxmlformats.org/officeDocument/2006/relationships/theme" Target="theme/theme1.xml"/><Relationship Id="rId235" Type="http://schemas.openxmlformats.org/officeDocument/2006/relationships/customXml" Target="../customXml/item1.xml"/>
</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Application>LibreOffice/5.1.4.2$Linux_X86_64 LibreOffice_project/10m0$Build-2</Application>
  <Pages>104</Pages>
  <Words>24325</Words>
  <Characters>40592</Characters>
  <CharactersWithSpaces>42581</CharactersWithSpaces>
  <Paragraphs>954</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Administrator</dc:creator>
  <dc:description/>
  <dc:language>zh-CN</dc:language>
  <cp:lastModifiedBy/>
  <dcterms:modified xsi:type="dcterms:W3CDTF">2017-08-25T09:35:53Z</dcterms:modified>
  <cp:revision>79</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ocSecurity">
    <vt:i4>0</vt:i4>
  </property>
  <property fmtid="{D5CDD505-2E9C-101B-9397-08002B2CF9AE}" pid="3" name="KSOProductBuildVer">
    <vt:lpwstr>2052-10.1.0.6554</vt:lpwstr>
  </property>
  <property fmtid="{D5CDD505-2E9C-101B-9397-08002B2CF9AE}" pid="4" name="LinksUpToDate">
    <vt:bool>0</vt:bool>
  </property>
  <property fmtid="{D5CDD505-2E9C-101B-9397-08002B2CF9AE}" pid="5" name="ScaleCrop">
    <vt:bool>0</vt:bool>
  </property>
</Properties>
</file>